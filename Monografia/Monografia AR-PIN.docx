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36A285" w14:textId="4716888D" w:rsidR="00164747" w:rsidRPr="00164747" w:rsidRDefault="00164747" w:rsidP="00164747">
      <w:pPr>
        <w:spacing w:after="120"/>
        <w:jc w:val="center"/>
        <w:rPr>
          <w:rFonts w:eastAsia="Arial" w:cs="Arial"/>
          <w:color w:val="000000" w:themeColor="text1"/>
          <w:sz w:val="28"/>
          <w:szCs w:val="28"/>
        </w:rPr>
      </w:pPr>
      <w:r w:rsidRPr="00164747">
        <w:rPr>
          <w:rFonts w:eastAsia="Arial" w:cs="Arial"/>
          <w:b/>
          <w:bCs/>
          <w:color w:val="000000" w:themeColor="text1"/>
          <w:sz w:val="28"/>
          <w:szCs w:val="28"/>
        </w:rPr>
        <w:t>CENTRO ESTADUAL DE EDUCAÇÃO TECNOLÓGICA PAULA SOUZA</w:t>
      </w:r>
    </w:p>
    <w:p w14:paraId="1305A9F3" w14:textId="77777777" w:rsidR="00164747" w:rsidRPr="00164747" w:rsidRDefault="00164747" w:rsidP="00164747">
      <w:pPr>
        <w:spacing w:after="120"/>
        <w:jc w:val="center"/>
        <w:rPr>
          <w:rFonts w:cs="Arial"/>
          <w:b/>
          <w:bCs/>
          <w:sz w:val="28"/>
          <w:szCs w:val="28"/>
        </w:rPr>
      </w:pPr>
      <w:r w:rsidRPr="00164747">
        <w:rPr>
          <w:rFonts w:cs="Arial"/>
          <w:b/>
          <w:bCs/>
          <w:sz w:val="28"/>
          <w:szCs w:val="28"/>
        </w:rPr>
        <w:t>ETEC ZONA LESTE</w:t>
      </w:r>
    </w:p>
    <w:p w14:paraId="5B559CC0" w14:textId="77777777" w:rsidR="00164747" w:rsidRPr="00164747" w:rsidRDefault="00164747" w:rsidP="00164747">
      <w:pPr>
        <w:spacing w:after="120"/>
        <w:jc w:val="center"/>
        <w:rPr>
          <w:rFonts w:eastAsia="Arial" w:cs="Arial"/>
          <w:sz w:val="28"/>
          <w:szCs w:val="28"/>
        </w:rPr>
      </w:pPr>
      <w:r w:rsidRPr="00164747">
        <w:rPr>
          <w:rFonts w:eastAsia="Arial" w:cs="Arial"/>
          <w:b/>
          <w:bCs/>
          <w:color w:val="000000" w:themeColor="text1"/>
          <w:sz w:val="28"/>
          <w:szCs w:val="28"/>
        </w:rPr>
        <w:t>NOVOTEC DESENVOLVIMENTO DE SISTEMAS</w:t>
      </w:r>
    </w:p>
    <w:p w14:paraId="7E6B6AE8" w14:textId="48234E4D" w:rsidR="00164747" w:rsidRPr="00164747" w:rsidRDefault="00176729" w:rsidP="00176729">
      <w:pPr>
        <w:tabs>
          <w:tab w:val="left" w:pos="5895"/>
        </w:tabs>
        <w:spacing w:after="120"/>
        <w:jc w:val="left"/>
        <w:rPr>
          <w:rFonts w:cs="Arial"/>
          <w:b/>
          <w:bCs/>
          <w:sz w:val="28"/>
          <w:szCs w:val="28"/>
        </w:rPr>
      </w:pPr>
      <w:r>
        <w:rPr>
          <w:rFonts w:cs="Arial"/>
          <w:b/>
          <w:bCs/>
          <w:sz w:val="28"/>
          <w:szCs w:val="28"/>
        </w:rPr>
        <w:tab/>
      </w:r>
    </w:p>
    <w:p w14:paraId="79F13B77" w14:textId="77777777" w:rsidR="00164747" w:rsidRPr="00164747" w:rsidRDefault="00164747" w:rsidP="00164747">
      <w:pPr>
        <w:spacing w:after="120"/>
        <w:jc w:val="center"/>
        <w:rPr>
          <w:rFonts w:cs="Arial"/>
          <w:b/>
          <w:bCs/>
          <w:sz w:val="28"/>
          <w:szCs w:val="28"/>
        </w:rPr>
      </w:pPr>
    </w:p>
    <w:p w14:paraId="368347BB" w14:textId="77777777" w:rsidR="00164747" w:rsidRPr="00164747" w:rsidRDefault="00164747" w:rsidP="00164747">
      <w:pPr>
        <w:spacing w:after="120"/>
        <w:jc w:val="center"/>
        <w:rPr>
          <w:rFonts w:cs="Arial"/>
          <w:b/>
          <w:bCs/>
          <w:sz w:val="28"/>
          <w:szCs w:val="28"/>
        </w:rPr>
      </w:pPr>
    </w:p>
    <w:p w14:paraId="6563A261" w14:textId="77777777" w:rsidR="00164747" w:rsidRPr="00164747" w:rsidRDefault="00164747" w:rsidP="00164747">
      <w:pPr>
        <w:spacing w:after="120"/>
        <w:jc w:val="center"/>
        <w:rPr>
          <w:rFonts w:cs="Arial"/>
          <w:b/>
          <w:bCs/>
          <w:sz w:val="28"/>
          <w:szCs w:val="28"/>
        </w:rPr>
      </w:pPr>
      <w:r w:rsidRPr="00164747">
        <w:rPr>
          <w:rFonts w:cs="Arial"/>
          <w:b/>
          <w:bCs/>
          <w:sz w:val="28"/>
          <w:szCs w:val="28"/>
        </w:rPr>
        <w:t>Alan de Lima Silva</w:t>
      </w:r>
    </w:p>
    <w:p w14:paraId="3A594E16" w14:textId="72951ABC" w:rsidR="00164747" w:rsidRPr="00164747" w:rsidRDefault="0060126F" w:rsidP="00164747">
      <w:pPr>
        <w:spacing w:after="120"/>
        <w:jc w:val="center"/>
        <w:rPr>
          <w:rFonts w:cs="Arial"/>
          <w:b/>
          <w:bCs/>
          <w:sz w:val="28"/>
          <w:szCs w:val="28"/>
        </w:rPr>
      </w:pPr>
      <w:r>
        <w:rPr>
          <w:rFonts w:cs="Arial"/>
          <w:b/>
          <w:bCs/>
          <w:sz w:val="28"/>
          <w:szCs w:val="28"/>
        </w:rPr>
        <w:t>Bruno Costa Rezende</w:t>
      </w:r>
    </w:p>
    <w:p w14:paraId="0F157C95" w14:textId="4167FBE4" w:rsidR="00164747" w:rsidRPr="00164747" w:rsidRDefault="0060126F" w:rsidP="00164747">
      <w:pPr>
        <w:spacing w:after="120"/>
        <w:jc w:val="center"/>
        <w:rPr>
          <w:rFonts w:cs="Arial"/>
          <w:b/>
          <w:bCs/>
          <w:sz w:val="28"/>
          <w:szCs w:val="28"/>
        </w:rPr>
      </w:pPr>
      <w:r>
        <w:rPr>
          <w:rFonts w:cs="Arial"/>
          <w:b/>
          <w:bCs/>
          <w:sz w:val="28"/>
          <w:szCs w:val="28"/>
        </w:rPr>
        <w:t xml:space="preserve">Edward </w:t>
      </w:r>
      <w:proofErr w:type="spellStart"/>
      <w:r>
        <w:rPr>
          <w:rFonts w:cs="Arial"/>
          <w:b/>
          <w:bCs/>
          <w:sz w:val="28"/>
          <w:szCs w:val="28"/>
        </w:rPr>
        <w:t>Mevis</w:t>
      </w:r>
      <w:proofErr w:type="spellEnd"/>
      <w:r>
        <w:rPr>
          <w:rFonts w:cs="Arial"/>
          <w:b/>
          <w:bCs/>
          <w:sz w:val="28"/>
          <w:szCs w:val="28"/>
        </w:rPr>
        <w:t xml:space="preserve"> da Silva</w:t>
      </w:r>
    </w:p>
    <w:p w14:paraId="46592AC2" w14:textId="78D99329" w:rsidR="00164747" w:rsidRPr="00164747" w:rsidRDefault="0060126F" w:rsidP="00164747">
      <w:pPr>
        <w:spacing w:after="120"/>
        <w:jc w:val="center"/>
        <w:rPr>
          <w:rFonts w:cs="Arial"/>
          <w:b/>
          <w:bCs/>
          <w:sz w:val="28"/>
          <w:szCs w:val="28"/>
        </w:rPr>
      </w:pPr>
      <w:r>
        <w:rPr>
          <w:rFonts w:cs="Arial"/>
          <w:b/>
          <w:bCs/>
          <w:sz w:val="28"/>
          <w:szCs w:val="28"/>
        </w:rPr>
        <w:t>Gustavo Dias da Silva Cruz</w:t>
      </w:r>
    </w:p>
    <w:p w14:paraId="65CA2B04" w14:textId="77777777" w:rsidR="00164747" w:rsidRPr="00164747" w:rsidRDefault="00164747" w:rsidP="00164747">
      <w:pPr>
        <w:spacing w:after="120"/>
        <w:jc w:val="center"/>
        <w:rPr>
          <w:rFonts w:cs="Arial"/>
          <w:b/>
          <w:bCs/>
          <w:sz w:val="28"/>
          <w:szCs w:val="28"/>
        </w:rPr>
      </w:pPr>
    </w:p>
    <w:p w14:paraId="17E130CA" w14:textId="77777777" w:rsidR="00164747" w:rsidRPr="00164747" w:rsidRDefault="00164747" w:rsidP="00164747">
      <w:pPr>
        <w:spacing w:after="120"/>
        <w:jc w:val="center"/>
        <w:rPr>
          <w:rFonts w:cs="Arial"/>
          <w:b/>
          <w:bCs/>
          <w:sz w:val="28"/>
          <w:szCs w:val="28"/>
        </w:rPr>
      </w:pPr>
    </w:p>
    <w:p w14:paraId="35198449" w14:textId="77777777" w:rsidR="00164747" w:rsidRPr="00164747" w:rsidRDefault="00164747" w:rsidP="00164747">
      <w:pPr>
        <w:spacing w:after="120"/>
        <w:jc w:val="center"/>
        <w:rPr>
          <w:rFonts w:cs="Arial"/>
          <w:b/>
          <w:bCs/>
          <w:sz w:val="28"/>
          <w:szCs w:val="28"/>
        </w:rPr>
      </w:pPr>
    </w:p>
    <w:p w14:paraId="2EF4A243" w14:textId="71F40264" w:rsidR="00164747" w:rsidRPr="00164747" w:rsidRDefault="00164747" w:rsidP="00164747">
      <w:pPr>
        <w:spacing w:after="120"/>
        <w:jc w:val="center"/>
        <w:rPr>
          <w:rFonts w:cs="Arial"/>
          <w:b/>
          <w:bCs/>
          <w:sz w:val="28"/>
          <w:szCs w:val="28"/>
        </w:rPr>
      </w:pPr>
      <w:r w:rsidRPr="00164747">
        <w:rPr>
          <w:rFonts w:cs="Arial"/>
          <w:b/>
          <w:bCs/>
          <w:sz w:val="28"/>
          <w:szCs w:val="28"/>
        </w:rPr>
        <w:t xml:space="preserve">AR-PIN: </w:t>
      </w:r>
      <w:r w:rsidR="00413BD4">
        <w:rPr>
          <w:rFonts w:cs="Arial"/>
          <w:b/>
          <w:bCs/>
          <w:sz w:val="28"/>
          <w:szCs w:val="28"/>
        </w:rPr>
        <w:t>Ferramenta</w:t>
      </w:r>
      <w:r w:rsidRPr="00164747">
        <w:rPr>
          <w:rFonts w:cs="Arial"/>
          <w:b/>
          <w:bCs/>
          <w:sz w:val="28"/>
          <w:szCs w:val="28"/>
        </w:rPr>
        <w:t xml:space="preserve"> para aprendizado de sistemas embarcados</w:t>
      </w:r>
    </w:p>
    <w:p w14:paraId="7A01B196" w14:textId="77777777" w:rsidR="00164747" w:rsidRPr="00164747" w:rsidRDefault="00164747" w:rsidP="00164747">
      <w:pPr>
        <w:spacing w:after="120"/>
        <w:jc w:val="center"/>
        <w:rPr>
          <w:rFonts w:cs="Arial"/>
          <w:b/>
          <w:bCs/>
          <w:sz w:val="28"/>
          <w:szCs w:val="28"/>
        </w:rPr>
      </w:pPr>
    </w:p>
    <w:p w14:paraId="2E06D21C" w14:textId="77777777" w:rsidR="00164747" w:rsidRPr="00164747" w:rsidRDefault="00164747" w:rsidP="00164747">
      <w:pPr>
        <w:spacing w:after="120"/>
        <w:jc w:val="center"/>
        <w:rPr>
          <w:rFonts w:cs="Arial"/>
          <w:b/>
          <w:bCs/>
          <w:sz w:val="28"/>
          <w:szCs w:val="28"/>
        </w:rPr>
      </w:pPr>
    </w:p>
    <w:p w14:paraId="56B75782" w14:textId="77777777" w:rsidR="00164747" w:rsidRDefault="00164747" w:rsidP="00164747">
      <w:pPr>
        <w:spacing w:after="120"/>
        <w:jc w:val="center"/>
        <w:rPr>
          <w:rFonts w:cs="Arial"/>
          <w:b/>
          <w:bCs/>
          <w:sz w:val="28"/>
          <w:szCs w:val="28"/>
        </w:rPr>
      </w:pPr>
    </w:p>
    <w:p w14:paraId="1DBCF2CB" w14:textId="77777777" w:rsidR="00CB00A1" w:rsidRDefault="00CB00A1" w:rsidP="00164747">
      <w:pPr>
        <w:spacing w:after="120"/>
        <w:jc w:val="center"/>
        <w:rPr>
          <w:rFonts w:cs="Arial"/>
          <w:b/>
          <w:bCs/>
          <w:sz w:val="28"/>
          <w:szCs w:val="28"/>
        </w:rPr>
      </w:pPr>
    </w:p>
    <w:p w14:paraId="0D32A8E8" w14:textId="77777777" w:rsidR="00CB00A1" w:rsidRPr="00164747" w:rsidRDefault="00CB00A1" w:rsidP="00164747">
      <w:pPr>
        <w:spacing w:after="120"/>
        <w:jc w:val="center"/>
        <w:rPr>
          <w:rFonts w:cs="Arial"/>
          <w:b/>
          <w:bCs/>
          <w:sz w:val="28"/>
          <w:szCs w:val="28"/>
        </w:rPr>
      </w:pPr>
    </w:p>
    <w:p w14:paraId="52A5002D" w14:textId="77777777" w:rsidR="00164747" w:rsidRPr="00164747" w:rsidRDefault="00164747" w:rsidP="00164747">
      <w:pPr>
        <w:spacing w:after="120"/>
        <w:jc w:val="center"/>
        <w:rPr>
          <w:rFonts w:cs="Arial"/>
          <w:b/>
          <w:bCs/>
          <w:sz w:val="28"/>
          <w:szCs w:val="28"/>
        </w:rPr>
      </w:pPr>
    </w:p>
    <w:p w14:paraId="1F04920B" w14:textId="77777777" w:rsidR="00164747" w:rsidRPr="00164747" w:rsidRDefault="00164747" w:rsidP="00164747">
      <w:pPr>
        <w:spacing w:after="120"/>
        <w:jc w:val="center"/>
        <w:rPr>
          <w:rFonts w:cs="Arial"/>
          <w:b/>
          <w:bCs/>
          <w:sz w:val="28"/>
          <w:szCs w:val="28"/>
        </w:rPr>
      </w:pPr>
      <w:r w:rsidRPr="00164747">
        <w:rPr>
          <w:rFonts w:cs="Arial"/>
          <w:b/>
          <w:bCs/>
          <w:sz w:val="28"/>
          <w:szCs w:val="28"/>
        </w:rPr>
        <w:t>São Paulo</w:t>
      </w:r>
    </w:p>
    <w:p w14:paraId="3E0D8F87" w14:textId="39A1B068" w:rsidR="00164747" w:rsidRPr="00164747" w:rsidRDefault="00164747" w:rsidP="00CB00A1">
      <w:pPr>
        <w:spacing w:after="120"/>
        <w:jc w:val="center"/>
        <w:rPr>
          <w:rFonts w:cs="Arial"/>
          <w:b/>
          <w:bCs/>
          <w:sz w:val="28"/>
          <w:szCs w:val="28"/>
        </w:rPr>
      </w:pPr>
      <w:r w:rsidRPr="00164747">
        <w:rPr>
          <w:rFonts w:cs="Arial"/>
          <w:b/>
          <w:bCs/>
          <w:sz w:val="28"/>
          <w:szCs w:val="28"/>
        </w:rPr>
        <w:t>2023</w:t>
      </w:r>
    </w:p>
    <w:p w14:paraId="294803EA" w14:textId="77777777" w:rsidR="00164747" w:rsidRPr="00164747" w:rsidRDefault="00164747" w:rsidP="00164747">
      <w:pPr>
        <w:spacing w:after="120"/>
        <w:rPr>
          <w:rFonts w:cs="Arial"/>
          <w:b/>
          <w:bCs/>
          <w:sz w:val="28"/>
          <w:szCs w:val="28"/>
        </w:rPr>
      </w:pPr>
    </w:p>
    <w:p w14:paraId="4ACAE1A1" w14:textId="77777777" w:rsidR="00164747" w:rsidRPr="00164747" w:rsidRDefault="00164747" w:rsidP="00164747">
      <w:pPr>
        <w:jc w:val="center"/>
        <w:rPr>
          <w:rFonts w:cs="Arial"/>
          <w:b/>
          <w:bCs/>
          <w:sz w:val="28"/>
          <w:szCs w:val="28"/>
        </w:rPr>
      </w:pPr>
      <w:r w:rsidRPr="00164747">
        <w:rPr>
          <w:rFonts w:cs="Arial"/>
          <w:b/>
          <w:bCs/>
          <w:sz w:val="28"/>
          <w:szCs w:val="28"/>
        </w:rPr>
        <w:t>Alan de Lima Silva</w:t>
      </w:r>
    </w:p>
    <w:p w14:paraId="6EF21A26" w14:textId="672D69AA" w:rsidR="006372CD" w:rsidRPr="00164747" w:rsidRDefault="006372CD" w:rsidP="006372CD">
      <w:pPr>
        <w:jc w:val="center"/>
        <w:rPr>
          <w:rFonts w:cs="Arial"/>
          <w:b/>
          <w:bCs/>
          <w:sz w:val="28"/>
          <w:szCs w:val="28"/>
        </w:rPr>
      </w:pPr>
      <w:r w:rsidRPr="00164747">
        <w:rPr>
          <w:rFonts w:cs="Arial"/>
          <w:b/>
          <w:bCs/>
          <w:sz w:val="28"/>
          <w:szCs w:val="28"/>
        </w:rPr>
        <w:t>Bruno Costa Rezende</w:t>
      </w:r>
    </w:p>
    <w:p w14:paraId="643EAB1D" w14:textId="77777777" w:rsidR="00164747" w:rsidRPr="00164747" w:rsidRDefault="00164747" w:rsidP="00164747">
      <w:pPr>
        <w:jc w:val="center"/>
        <w:rPr>
          <w:rFonts w:cs="Arial"/>
          <w:b/>
          <w:bCs/>
          <w:sz w:val="28"/>
          <w:szCs w:val="28"/>
        </w:rPr>
      </w:pPr>
      <w:r w:rsidRPr="00164747">
        <w:rPr>
          <w:rFonts w:cs="Arial"/>
          <w:b/>
          <w:bCs/>
          <w:sz w:val="28"/>
          <w:szCs w:val="28"/>
        </w:rPr>
        <w:t xml:space="preserve">Edward </w:t>
      </w:r>
      <w:proofErr w:type="spellStart"/>
      <w:r w:rsidRPr="00164747">
        <w:rPr>
          <w:rFonts w:cs="Arial"/>
          <w:b/>
          <w:bCs/>
          <w:sz w:val="28"/>
          <w:szCs w:val="28"/>
        </w:rPr>
        <w:t>Mevis</w:t>
      </w:r>
      <w:proofErr w:type="spellEnd"/>
      <w:r w:rsidRPr="00164747">
        <w:rPr>
          <w:rFonts w:cs="Arial"/>
          <w:b/>
          <w:bCs/>
          <w:sz w:val="28"/>
          <w:szCs w:val="28"/>
        </w:rPr>
        <w:t xml:space="preserve"> da Silva</w:t>
      </w:r>
    </w:p>
    <w:p w14:paraId="53375844" w14:textId="77777777" w:rsidR="00164747" w:rsidRPr="00164747" w:rsidRDefault="00164747" w:rsidP="00164747">
      <w:pPr>
        <w:jc w:val="center"/>
        <w:rPr>
          <w:rFonts w:cs="Arial"/>
          <w:b/>
          <w:bCs/>
          <w:sz w:val="28"/>
          <w:szCs w:val="28"/>
        </w:rPr>
      </w:pPr>
      <w:r w:rsidRPr="00164747">
        <w:rPr>
          <w:rFonts w:cs="Arial"/>
          <w:b/>
          <w:bCs/>
          <w:sz w:val="28"/>
          <w:szCs w:val="28"/>
        </w:rPr>
        <w:t>Gustavo Dias da Silva Cruz</w:t>
      </w:r>
    </w:p>
    <w:p w14:paraId="3B455F31" w14:textId="77777777" w:rsidR="00164747" w:rsidRPr="00164747" w:rsidRDefault="00164747" w:rsidP="00164747">
      <w:pPr>
        <w:rPr>
          <w:rFonts w:cs="Arial"/>
          <w:b/>
          <w:bCs/>
          <w:sz w:val="28"/>
          <w:szCs w:val="28"/>
        </w:rPr>
      </w:pPr>
    </w:p>
    <w:p w14:paraId="6F61A521" w14:textId="77777777" w:rsidR="00164747" w:rsidRPr="00164747" w:rsidRDefault="00164747" w:rsidP="00164747">
      <w:pPr>
        <w:jc w:val="center"/>
        <w:rPr>
          <w:rFonts w:cs="Arial"/>
          <w:b/>
          <w:bCs/>
          <w:sz w:val="28"/>
          <w:szCs w:val="28"/>
        </w:rPr>
      </w:pPr>
    </w:p>
    <w:p w14:paraId="1008C406" w14:textId="203FCC74" w:rsidR="00164747" w:rsidRPr="00164747" w:rsidRDefault="00164747" w:rsidP="5AF36FD9">
      <w:pPr>
        <w:jc w:val="center"/>
        <w:rPr>
          <w:rFonts w:cs="Arial"/>
          <w:b/>
          <w:bCs/>
          <w:sz w:val="28"/>
          <w:szCs w:val="28"/>
        </w:rPr>
      </w:pPr>
      <w:r w:rsidRPr="5AF36FD9">
        <w:rPr>
          <w:rFonts w:cs="Arial"/>
          <w:b/>
          <w:bCs/>
          <w:sz w:val="28"/>
          <w:szCs w:val="28"/>
        </w:rPr>
        <w:t xml:space="preserve">AR-PIN: </w:t>
      </w:r>
      <w:r w:rsidR="3F52DCB8" w:rsidRPr="5AF36FD9">
        <w:rPr>
          <w:rFonts w:cs="Arial"/>
          <w:b/>
          <w:bCs/>
          <w:sz w:val="28"/>
          <w:szCs w:val="28"/>
        </w:rPr>
        <w:t>Ferramenta</w:t>
      </w:r>
      <w:r w:rsidRPr="5AF36FD9">
        <w:rPr>
          <w:rFonts w:cs="Arial"/>
          <w:b/>
          <w:bCs/>
          <w:sz w:val="28"/>
          <w:szCs w:val="28"/>
        </w:rPr>
        <w:t xml:space="preserve"> para aprendizado de sistemas embarcados</w:t>
      </w:r>
    </w:p>
    <w:p w14:paraId="3B54D659" w14:textId="77777777" w:rsidR="00164747" w:rsidRPr="00164747" w:rsidRDefault="00164747" w:rsidP="00164747">
      <w:pPr>
        <w:jc w:val="center"/>
        <w:rPr>
          <w:rFonts w:cs="Arial"/>
          <w:b/>
          <w:bCs/>
          <w:sz w:val="28"/>
          <w:szCs w:val="28"/>
        </w:rPr>
      </w:pPr>
    </w:p>
    <w:p w14:paraId="40AFE8B4" w14:textId="77777777" w:rsidR="00164747" w:rsidRPr="00164747" w:rsidRDefault="00164747" w:rsidP="00164747">
      <w:pPr>
        <w:rPr>
          <w:rFonts w:cs="Arial"/>
          <w:b/>
          <w:bCs/>
          <w:sz w:val="28"/>
          <w:szCs w:val="28"/>
        </w:rPr>
      </w:pPr>
    </w:p>
    <w:p w14:paraId="377F0919" w14:textId="77777777" w:rsidR="00164747" w:rsidRPr="00164747" w:rsidRDefault="00164747" w:rsidP="00164747">
      <w:pPr>
        <w:jc w:val="center"/>
        <w:rPr>
          <w:rFonts w:cs="Arial"/>
          <w:b/>
          <w:bCs/>
          <w:sz w:val="28"/>
          <w:szCs w:val="28"/>
        </w:rPr>
      </w:pPr>
    </w:p>
    <w:p w14:paraId="1F8CD768" w14:textId="77777777" w:rsidR="00164747" w:rsidRPr="00164747" w:rsidRDefault="00164747" w:rsidP="00164747">
      <w:pPr>
        <w:jc w:val="center"/>
        <w:rPr>
          <w:rFonts w:cs="Arial"/>
          <w:b/>
          <w:bCs/>
          <w:sz w:val="28"/>
          <w:szCs w:val="28"/>
        </w:rPr>
      </w:pPr>
    </w:p>
    <w:p w14:paraId="793063A8" w14:textId="77777777" w:rsidR="00164747" w:rsidRPr="00164747" w:rsidRDefault="00164747" w:rsidP="00164747">
      <w:pPr>
        <w:ind w:left="4536"/>
        <w:rPr>
          <w:rFonts w:cs="Arial"/>
        </w:rPr>
      </w:pPr>
      <w:r w:rsidRPr="00164747">
        <w:rPr>
          <w:rFonts w:cs="Arial"/>
        </w:rPr>
        <w:t xml:space="preserve">Trabalho de Conclusão de Curso apresentado ao Curso Técnico em Desenvolvimento de Sistemas da </w:t>
      </w:r>
      <w:proofErr w:type="spellStart"/>
      <w:r w:rsidRPr="00164747">
        <w:rPr>
          <w:rFonts w:cs="Arial"/>
        </w:rPr>
        <w:t>Etec</w:t>
      </w:r>
      <w:proofErr w:type="spellEnd"/>
      <w:r w:rsidRPr="00164747">
        <w:rPr>
          <w:rFonts w:cs="Arial"/>
        </w:rPr>
        <w:t xml:space="preserve"> Zona Leste, orientado pelo Prof. Jeferson Roberto de Lima, como requisito parcial para obtenção ao título de técnico em Desenvolvimento de Sistemas</w:t>
      </w:r>
    </w:p>
    <w:p w14:paraId="506C0AAF" w14:textId="77777777" w:rsidR="00164747" w:rsidRPr="00164747" w:rsidRDefault="00164747" w:rsidP="00164747">
      <w:pPr>
        <w:jc w:val="center"/>
        <w:rPr>
          <w:rFonts w:cs="Arial"/>
        </w:rPr>
      </w:pPr>
    </w:p>
    <w:p w14:paraId="5BE2AFB8" w14:textId="77777777" w:rsidR="00164747" w:rsidRPr="00164747" w:rsidRDefault="00164747" w:rsidP="00164747">
      <w:pPr>
        <w:jc w:val="center"/>
        <w:rPr>
          <w:rFonts w:cs="Arial"/>
        </w:rPr>
      </w:pPr>
    </w:p>
    <w:p w14:paraId="09F2CF6A" w14:textId="77777777" w:rsidR="00164747" w:rsidRPr="00164747" w:rsidRDefault="00164747" w:rsidP="00164747">
      <w:pPr>
        <w:rPr>
          <w:rFonts w:cs="Arial"/>
          <w:b/>
          <w:bCs/>
          <w:sz w:val="28"/>
          <w:szCs w:val="28"/>
        </w:rPr>
      </w:pPr>
    </w:p>
    <w:p w14:paraId="430BC743" w14:textId="77777777" w:rsidR="00164747" w:rsidRPr="00164747" w:rsidRDefault="00164747" w:rsidP="00164747">
      <w:pPr>
        <w:jc w:val="center"/>
        <w:rPr>
          <w:rFonts w:cs="Arial"/>
          <w:b/>
          <w:bCs/>
          <w:sz w:val="28"/>
          <w:szCs w:val="28"/>
        </w:rPr>
      </w:pPr>
      <w:r w:rsidRPr="00164747">
        <w:rPr>
          <w:rFonts w:cs="Arial"/>
          <w:b/>
          <w:bCs/>
          <w:sz w:val="28"/>
          <w:szCs w:val="28"/>
        </w:rPr>
        <w:t>São Paulo</w:t>
      </w:r>
    </w:p>
    <w:p w14:paraId="35E82032" w14:textId="0B3CA414" w:rsidR="00164747" w:rsidRPr="00164747" w:rsidRDefault="00164747" w:rsidP="00164747">
      <w:pPr>
        <w:jc w:val="center"/>
        <w:rPr>
          <w:rFonts w:cs="Arial"/>
          <w:b/>
          <w:bCs/>
          <w:sz w:val="28"/>
          <w:szCs w:val="28"/>
        </w:rPr>
      </w:pPr>
      <w:r w:rsidRPr="00164747">
        <w:rPr>
          <w:rFonts w:cs="Arial"/>
          <w:b/>
          <w:bCs/>
          <w:sz w:val="28"/>
          <w:szCs w:val="28"/>
        </w:rPr>
        <w:t>2023</w:t>
      </w:r>
    </w:p>
    <w:p w14:paraId="50317F39" w14:textId="12137F1D" w:rsidR="00B1528C" w:rsidRPr="002E061F" w:rsidRDefault="00A940ED" w:rsidP="00735332">
      <w:pPr>
        <w:spacing w:after="120"/>
        <w:jc w:val="center"/>
        <w:rPr>
          <w:rFonts w:cs="Arial"/>
          <w:b/>
          <w:szCs w:val="24"/>
        </w:rPr>
      </w:pPr>
      <w:r w:rsidRPr="002E061F">
        <w:rPr>
          <w:rFonts w:cs="Arial"/>
          <w:b/>
          <w:bCs/>
          <w:szCs w:val="24"/>
        </w:rPr>
        <w:lastRenderedPageBreak/>
        <w:t>D</w:t>
      </w:r>
      <w:r w:rsidR="002A4E31">
        <w:rPr>
          <w:rFonts w:cs="Arial"/>
          <w:b/>
          <w:bCs/>
          <w:szCs w:val="24"/>
        </w:rPr>
        <w:t>EDICATÓRIA</w:t>
      </w:r>
    </w:p>
    <w:p w14:paraId="61FB9EBE" w14:textId="77777777" w:rsidR="000D4733" w:rsidRDefault="000D4733" w:rsidP="00735332">
      <w:pPr>
        <w:spacing w:after="120"/>
        <w:jc w:val="center"/>
        <w:rPr>
          <w:rFonts w:cs="Arial"/>
          <w:b/>
          <w:bCs/>
          <w:szCs w:val="24"/>
        </w:rPr>
      </w:pPr>
    </w:p>
    <w:p w14:paraId="2FC86580" w14:textId="3D39A3A0" w:rsidR="000D4733" w:rsidRPr="000D4733" w:rsidRDefault="000D4733" w:rsidP="00C87252">
      <w:pPr>
        <w:spacing w:after="120"/>
        <w:rPr>
          <w:rFonts w:cs="Arial"/>
          <w:szCs w:val="24"/>
        </w:rPr>
      </w:pPr>
      <w:r>
        <w:rPr>
          <w:rFonts w:cs="Arial"/>
          <w:szCs w:val="24"/>
        </w:rPr>
        <w:t xml:space="preserve">Dedicamos </w:t>
      </w:r>
      <w:r w:rsidR="00345FDB">
        <w:rPr>
          <w:rFonts w:cs="Arial"/>
          <w:szCs w:val="24"/>
        </w:rPr>
        <w:t xml:space="preserve">esta monografia </w:t>
      </w:r>
      <w:r w:rsidR="007F77E4" w:rsidRPr="00BC1A45">
        <w:rPr>
          <w:rFonts w:cs="Arial"/>
          <w:szCs w:val="24"/>
        </w:rPr>
        <w:t>a tod</w:t>
      </w:r>
      <w:r w:rsidR="00C34BAF">
        <w:rPr>
          <w:rFonts w:cs="Arial"/>
          <w:szCs w:val="24"/>
        </w:rPr>
        <w:t>os</w:t>
      </w:r>
      <w:r w:rsidR="007F77E4" w:rsidRPr="00BC1A45">
        <w:rPr>
          <w:rFonts w:cs="Arial"/>
          <w:szCs w:val="24"/>
        </w:rPr>
        <w:t xml:space="preserve"> que estiveram presentes durante a realização deste trabalho. Aos meus </w:t>
      </w:r>
      <w:r w:rsidR="00C34BAF">
        <w:rPr>
          <w:rFonts w:cs="Arial"/>
          <w:szCs w:val="24"/>
        </w:rPr>
        <w:t>colegas</w:t>
      </w:r>
      <w:r w:rsidR="007F77E4" w:rsidRPr="00BC1A45">
        <w:rPr>
          <w:rFonts w:cs="Arial"/>
          <w:szCs w:val="24"/>
        </w:rPr>
        <w:t xml:space="preserve"> de </w:t>
      </w:r>
      <w:r w:rsidR="00C34BAF">
        <w:rPr>
          <w:rFonts w:cs="Arial"/>
          <w:szCs w:val="24"/>
        </w:rPr>
        <w:t>equipe</w:t>
      </w:r>
      <w:r w:rsidR="007F77E4" w:rsidRPr="00BC1A45">
        <w:rPr>
          <w:rFonts w:cs="Arial"/>
          <w:szCs w:val="24"/>
        </w:rPr>
        <w:t xml:space="preserve">, </w:t>
      </w:r>
      <w:r w:rsidR="00DD2F50">
        <w:rPr>
          <w:rFonts w:cs="Arial"/>
          <w:szCs w:val="24"/>
        </w:rPr>
        <w:t xml:space="preserve">que </w:t>
      </w:r>
      <w:r w:rsidR="00222A5C">
        <w:rPr>
          <w:rFonts w:cs="Arial"/>
          <w:szCs w:val="24"/>
        </w:rPr>
        <w:t>compartilhamos não só</w:t>
      </w:r>
      <w:r w:rsidR="007F77E4" w:rsidRPr="00BC1A45">
        <w:rPr>
          <w:rFonts w:cs="Arial"/>
          <w:szCs w:val="24"/>
        </w:rPr>
        <w:t xml:space="preserve"> desafios</w:t>
      </w:r>
      <w:r w:rsidR="00A70396">
        <w:rPr>
          <w:rFonts w:cs="Arial"/>
          <w:szCs w:val="24"/>
        </w:rPr>
        <w:t xml:space="preserve"> e adversidades</w:t>
      </w:r>
      <w:r w:rsidR="007F77E4" w:rsidRPr="00BC1A45">
        <w:rPr>
          <w:rFonts w:cs="Arial"/>
          <w:szCs w:val="24"/>
        </w:rPr>
        <w:t xml:space="preserve"> ao longo d</w:t>
      </w:r>
      <w:r w:rsidR="00222A5C">
        <w:rPr>
          <w:rFonts w:cs="Arial"/>
          <w:szCs w:val="24"/>
        </w:rPr>
        <w:t>este processo</w:t>
      </w:r>
      <w:r w:rsidR="007F77E4" w:rsidRPr="00BC1A45">
        <w:rPr>
          <w:rFonts w:cs="Arial"/>
          <w:szCs w:val="24"/>
        </w:rPr>
        <w:t xml:space="preserve">, mas também momentos </w:t>
      </w:r>
      <w:r w:rsidR="00222A5C">
        <w:rPr>
          <w:rFonts w:cs="Arial"/>
          <w:szCs w:val="24"/>
        </w:rPr>
        <w:t>de alegria e descoberta</w:t>
      </w:r>
      <w:r w:rsidR="007F77E4" w:rsidRPr="00BC1A45">
        <w:rPr>
          <w:rFonts w:cs="Arial"/>
          <w:szCs w:val="24"/>
        </w:rPr>
        <w:t>.</w:t>
      </w:r>
    </w:p>
    <w:p w14:paraId="6147D890" w14:textId="77777777" w:rsidR="00B1528C" w:rsidRDefault="00B1528C" w:rsidP="00A01D00">
      <w:pPr>
        <w:spacing w:line="259" w:lineRule="auto"/>
        <w:jc w:val="center"/>
        <w:rPr>
          <w:rFonts w:cs="Arial"/>
          <w:b/>
          <w:bCs/>
          <w:sz w:val="28"/>
          <w:szCs w:val="28"/>
        </w:rPr>
      </w:pPr>
    </w:p>
    <w:p w14:paraId="306F3F53" w14:textId="6F4B2E7C" w:rsidR="00A01D00" w:rsidRPr="00A01D00" w:rsidRDefault="00A01D00" w:rsidP="00B1528C">
      <w:pPr>
        <w:spacing w:line="259" w:lineRule="auto"/>
        <w:rPr>
          <w:rFonts w:cs="Arial"/>
          <w:b/>
          <w:bCs/>
          <w:szCs w:val="24"/>
        </w:rPr>
      </w:pPr>
      <w:r>
        <w:rPr>
          <w:rFonts w:cs="Arial"/>
          <w:b/>
          <w:bCs/>
          <w:sz w:val="28"/>
          <w:szCs w:val="28"/>
        </w:rPr>
        <w:br w:type="page"/>
      </w:r>
    </w:p>
    <w:p w14:paraId="63C69D9F" w14:textId="77777777" w:rsidR="00884BE0" w:rsidRPr="00C87252" w:rsidRDefault="00B206C4" w:rsidP="00735332">
      <w:pPr>
        <w:spacing w:after="120" w:line="259" w:lineRule="auto"/>
        <w:jc w:val="center"/>
        <w:rPr>
          <w:rFonts w:cs="Arial"/>
          <w:b/>
          <w:szCs w:val="24"/>
        </w:rPr>
      </w:pPr>
      <w:r w:rsidRPr="00C87252">
        <w:rPr>
          <w:rFonts w:cs="Arial"/>
          <w:b/>
          <w:szCs w:val="24"/>
        </w:rPr>
        <w:lastRenderedPageBreak/>
        <w:t>AGRADECIMENTOS</w:t>
      </w:r>
    </w:p>
    <w:p w14:paraId="276BF56E" w14:textId="77777777" w:rsidR="00AC6BFE" w:rsidRDefault="00AC6BFE" w:rsidP="00735332">
      <w:pPr>
        <w:spacing w:after="120" w:line="259" w:lineRule="auto"/>
        <w:jc w:val="center"/>
        <w:rPr>
          <w:rFonts w:cs="Arial"/>
          <w:b/>
          <w:bCs/>
          <w:sz w:val="28"/>
          <w:szCs w:val="28"/>
        </w:rPr>
      </w:pPr>
    </w:p>
    <w:p w14:paraId="3D31C844" w14:textId="52D77395" w:rsidR="00AC6BFE" w:rsidRDefault="00AC6BFE" w:rsidP="00AC6BFE">
      <w:pPr>
        <w:spacing w:after="120"/>
      </w:pPr>
      <w:r>
        <w:t>Gostaria de expressar meu profundo agradecimento ao orientador</w:t>
      </w:r>
      <w:r w:rsidR="006F4E66">
        <w:t xml:space="preserve"> Jeferson Roberto </w:t>
      </w:r>
      <w:r w:rsidR="00A002FB">
        <w:t xml:space="preserve">de </w:t>
      </w:r>
      <w:r w:rsidR="006F4E66">
        <w:t>Lima</w:t>
      </w:r>
      <w:r>
        <w:t xml:space="preserve">, </w:t>
      </w:r>
      <w:r w:rsidR="00A002FB">
        <w:t xml:space="preserve">ao Professor </w:t>
      </w:r>
      <w:r>
        <w:t xml:space="preserve">Carlos, </w:t>
      </w:r>
      <w:r w:rsidR="008F0620">
        <w:t xml:space="preserve">Eliel </w:t>
      </w:r>
      <w:r w:rsidR="000B1BD2">
        <w:t>Andrade Matos Godoy</w:t>
      </w:r>
      <w:r>
        <w:t xml:space="preserve"> e à incrível equipe que se esforçou diligentemente na realização do nosso trabalho de conclusão de curso. Sem o comprometimento e a dedicação de cada um, esse projeto não teria alcançado o sucesso que alcançou.</w:t>
      </w:r>
    </w:p>
    <w:p w14:paraId="133C689A" w14:textId="77777777" w:rsidR="00AC6BFE" w:rsidRPr="0036146C" w:rsidRDefault="00AC6BFE" w:rsidP="00AC6BFE">
      <w:pPr>
        <w:spacing w:after="120"/>
      </w:pPr>
    </w:p>
    <w:p w14:paraId="39DC9B8A" w14:textId="77777777" w:rsidR="00AC6BFE" w:rsidRDefault="00AC6BFE" w:rsidP="00AC6BFE">
      <w:pPr>
        <w:spacing w:after="120"/>
      </w:pPr>
      <w:r>
        <w:t xml:space="preserve">Alan de Lima Silva, Bruno Costa Rezende, Edward </w:t>
      </w:r>
      <w:proofErr w:type="spellStart"/>
      <w:r>
        <w:t>Mevis</w:t>
      </w:r>
      <w:proofErr w:type="spellEnd"/>
      <w:r>
        <w:t xml:space="preserve"> da Silva e Gustavo Dias da Silva Cruz, vocês foram fundamentais nessa jornada. Cada um de vocês trouxe habilidades únicas e contribuições valiosas, tornando nosso trabalho um verdadeiro exemplo de colaboração e empenho coletivo.</w:t>
      </w:r>
    </w:p>
    <w:p w14:paraId="7B1AEE05" w14:textId="77777777" w:rsidR="00AC6BFE" w:rsidRPr="0036146C" w:rsidRDefault="00AC6BFE" w:rsidP="00AC6BFE">
      <w:pPr>
        <w:spacing w:after="120"/>
      </w:pPr>
    </w:p>
    <w:p w14:paraId="5F47D7DF" w14:textId="77777777" w:rsidR="00AC6BFE" w:rsidRDefault="00AC6BFE" w:rsidP="00AC6BFE">
      <w:pPr>
        <w:spacing w:after="120"/>
      </w:pPr>
      <w:r>
        <w:t>Agradeço pelo compromisso, pelo tempo e pelos esforços dedicados a este projeto. Vocês demonstraram profissionalismo exemplar, paixão pela pesquisa e um trabalho em equipe notável. Sem dúvida, essa experiência foi enriquecedora e marcante em minha formação acadêmica.</w:t>
      </w:r>
    </w:p>
    <w:p w14:paraId="12ADAB7A" w14:textId="77777777" w:rsidR="00AC6BFE" w:rsidRPr="0036146C" w:rsidRDefault="00AC6BFE" w:rsidP="00AC6BFE">
      <w:pPr>
        <w:spacing w:after="120"/>
      </w:pPr>
    </w:p>
    <w:p w14:paraId="62315E93" w14:textId="77777777" w:rsidR="00AC6BFE" w:rsidRDefault="00AC6BFE" w:rsidP="00AC6BFE">
      <w:pPr>
        <w:spacing w:after="120"/>
      </w:pPr>
      <w:r>
        <w:t>Carlos, seu apoio e orientação foram inestimáveis ao longo deste processo. Sua expertise, paciência e vontade de compartilhar conhecimento foram cruciais para o sucesso do nosso trabalho. Sou grato pela sua disponibilidade constante, pelos valiosos insights e pela motivação contínua que você proporcionou.</w:t>
      </w:r>
    </w:p>
    <w:p w14:paraId="0562B49F" w14:textId="77777777" w:rsidR="00AC6BFE" w:rsidRPr="0036146C" w:rsidRDefault="00AC6BFE" w:rsidP="00AC6BFE">
      <w:pPr>
        <w:spacing w:after="120"/>
      </w:pPr>
    </w:p>
    <w:p w14:paraId="1B062211" w14:textId="77777777" w:rsidR="00AC6BFE" w:rsidRDefault="00AC6BFE" w:rsidP="00AC6BFE">
      <w:pPr>
        <w:spacing w:after="120"/>
      </w:pPr>
      <w:r>
        <w:t>A todos vocês, meus sinceros agradecimentos. Espero que possamos continuar colaborando e alcançando conquistas ainda maiores em nossas futuras empreitadas acadêmicas e profissionais. Vocês são uma equipe verdadeiramente excepcional, e tenho a sorte de ter tido a oportunidade de trabalhar com todos vocês.</w:t>
      </w:r>
    </w:p>
    <w:p w14:paraId="48E7F369" w14:textId="77777777" w:rsidR="00AC6BFE" w:rsidRPr="0036146C" w:rsidRDefault="00AC6BFE" w:rsidP="00AC6BFE">
      <w:pPr>
        <w:spacing w:after="120"/>
      </w:pPr>
    </w:p>
    <w:p w14:paraId="5FEEBCB2" w14:textId="77777777" w:rsidR="004054E6" w:rsidRDefault="004054E6" w:rsidP="00AC6BFE">
      <w:pPr>
        <w:spacing w:after="120"/>
      </w:pPr>
    </w:p>
    <w:p w14:paraId="414D1A89" w14:textId="77777777" w:rsidR="004054E6" w:rsidRPr="0036146C" w:rsidRDefault="004054E6" w:rsidP="00AC6BFE">
      <w:pPr>
        <w:spacing w:after="120"/>
      </w:pPr>
    </w:p>
    <w:p w14:paraId="2ECAFC94" w14:textId="7DA81254" w:rsidR="00164747" w:rsidRDefault="00234500" w:rsidP="00735332">
      <w:pPr>
        <w:spacing w:after="120" w:line="259" w:lineRule="auto"/>
        <w:jc w:val="center"/>
        <w:rPr>
          <w:b/>
          <w:bCs/>
        </w:rPr>
      </w:pPr>
      <w:r w:rsidRPr="00234500">
        <w:rPr>
          <w:b/>
          <w:bCs/>
        </w:rPr>
        <w:lastRenderedPageBreak/>
        <w:t>EPÍGRAFE</w:t>
      </w:r>
    </w:p>
    <w:p w14:paraId="6855BB65" w14:textId="77777777" w:rsidR="00234500" w:rsidRDefault="00234500" w:rsidP="00735332">
      <w:pPr>
        <w:spacing w:after="120" w:line="240" w:lineRule="auto"/>
        <w:rPr>
          <w:rFonts w:cs="Arial"/>
          <w:i/>
          <w:iCs/>
          <w:sz w:val="28"/>
          <w:szCs w:val="28"/>
        </w:rPr>
      </w:pPr>
    </w:p>
    <w:p w14:paraId="588B0FD7" w14:textId="77777777" w:rsidR="00234500" w:rsidRDefault="00234500" w:rsidP="00735332">
      <w:pPr>
        <w:spacing w:after="120" w:line="240" w:lineRule="auto"/>
        <w:rPr>
          <w:rFonts w:cs="Arial"/>
          <w:i/>
          <w:iCs/>
          <w:sz w:val="28"/>
          <w:szCs w:val="28"/>
        </w:rPr>
      </w:pPr>
    </w:p>
    <w:p w14:paraId="0B3B4AE2" w14:textId="77777777" w:rsidR="00234500" w:rsidRDefault="00234500" w:rsidP="00735332">
      <w:pPr>
        <w:spacing w:after="120" w:line="240" w:lineRule="auto"/>
        <w:rPr>
          <w:rFonts w:cs="Arial"/>
          <w:i/>
          <w:iCs/>
          <w:sz w:val="28"/>
          <w:szCs w:val="28"/>
        </w:rPr>
      </w:pPr>
    </w:p>
    <w:p w14:paraId="321EC24D" w14:textId="77777777" w:rsidR="00234500" w:rsidRDefault="00234500" w:rsidP="00735332">
      <w:pPr>
        <w:spacing w:after="120" w:line="240" w:lineRule="auto"/>
        <w:rPr>
          <w:rFonts w:cs="Arial"/>
          <w:i/>
          <w:iCs/>
          <w:sz w:val="28"/>
          <w:szCs w:val="28"/>
        </w:rPr>
      </w:pPr>
    </w:p>
    <w:p w14:paraId="5C8AE3B8" w14:textId="77777777" w:rsidR="00234500" w:rsidRDefault="00234500" w:rsidP="00735332">
      <w:pPr>
        <w:spacing w:after="120" w:line="240" w:lineRule="auto"/>
        <w:rPr>
          <w:rFonts w:cs="Arial"/>
          <w:i/>
          <w:iCs/>
          <w:sz w:val="28"/>
          <w:szCs w:val="28"/>
        </w:rPr>
      </w:pPr>
    </w:p>
    <w:p w14:paraId="0B44A26F" w14:textId="77777777" w:rsidR="00234500" w:rsidRDefault="00234500" w:rsidP="00735332">
      <w:pPr>
        <w:spacing w:after="120" w:line="240" w:lineRule="auto"/>
        <w:rPr>
          <w:rFonts w:cs="Arial"/>
          <w:i/>
          <w:iCs/>
          <w:sz w:val="28"/>
          <w:szCs w:val="28"/>
        </w:rPr>
      </w:pPr>
    </w:p>
    <w:p w14:paraId="352A77E6" w14:textId="77777777" w:rsidR="00234500" w:rsidRDefault="00234500" w:rsidP="00735332">
      <w:pPr>
        <w:spacing w:after="120" w:line="240" w:lineRule="auto"/>
        <w:rPr>
          <w:rFonts w:cs="Arial"/>
          <w:i/>
          <w:iCs/>
          <w:sz w:val="28"/>
          <w:szCs w:val="28"/>
        </w:rPr>
      </w:pPr>
    </w:p>
    <w:p w14:paraId="62CF8D00" w14:textId="77777777" w:rsidR="00234500" w:rsidRDefault="00234500" w:rsidP="00735332">
      <w:pPr>
        <w:spacing w:after="120" w:line="240" w:lineRule="auto"/>
        <w:rPr>
          <w:rFonts w:cs="Arial"/>
          <w:i/>
          <w:iCs/>
          <w:sz w:val="28"/>
          <w:szCs w:val="28"/>
        </w:rPr>
      </w:pPr>
    </w:p>
    <w:p w14:paraId="5B3C06D8" w14:textId="77777777" w:rsidR="00234500" w:rsidRDefault="00234500" w:rsidP="00735332">
      <w:pPr>
        <w:spacing w:after="120" w:line="240" w:lineRule="auto"/>
        <w:rPr>
          <w:rFonts w:cs="Arial"/>
          <w:i/>
          <w:iCs/>
          <w:sz w:val="28"/>
          <w:szCs w:val="28"/>
        </w:rPr>
      </w:pPr>
    </w:p>
    <w:p w14:paraId="1ECEE614" w14:textId="77777777" w:rsidR="00234500" w:rsidRDefault="00234500" w:rsidP="00735332">
      <w:pPr>
        <w:spacing w:after="120" w:line="240" w:lineRule="auto"/>
        <w:rPr>
          <w:rFonts w:cs="Arial"/>
          <w:i/>
          <w:iCs/>
          <w:sz w:val="28"/>
          <w:szCs w:val="28"/>
        </w:rPr>
      </w:pPr>
    </w:p>
    <w:p w14:paraId="51246CB1" w14:textId="77777777" w:rsidR="00234500" w:rsidRDefault="00234500" w:rsidP="00735332">
      <w:pPr>
        <w:spacing w:after="120" w:line="240" w:lineRule="auto"/>
        <w:rPr>
          <w:rFonts w:cs="Arial"/>
          <w:i/>
          <w:iCs/>
          <w:sz w:val="28"/>
          <w:szCs w:val="28"/>
        </w:rPr>
      </w:pPr>
    </w:p>
    <w:p w14:paraId="7E56B55A" w14:textId="77777777" w:rsidR="00234500" w:rsidRDefault="00234500" w:rsidP="00735332">
      <w:pPr>
        <w:spacing w:after="120" w:line="240" w:lineRule="auto"/>
        <w:rPr>
          <w:rFonts w:cs="Arial"/>
          <w:i/>
          <w:iCs/>
          <w:sz w:val="28"/>
          <w:szCs w:val="28"/>
        </w:rPr>
      </w:pPr>
    </w:p>
    <w:p w14:paraId="2380EB94" w14:textId="77777777" w:rsidR="00234500" w:rsidRDefault="00234500" w:rsidP="00735332">
      <w:pPr>
        <w:spacing w:after="120" w:line="240" w:lineRule="auto"/>
        <w:rPr>
          <w:rFonts w:cs="Arial"/>
          <w:i/>
          <w:iCs/>
          <w:sz w:val="28"/>
          <w:szCs w:val="28"/>
        </w:rPr>
      </w:pPr>
    </w:p>
    <w:p w14:paraId="0A3AD588" w14:textId="77777777" w:rsidR="00234500" w:rsidRDefault="00234500" w:rsidP="00735332">
      <w:pPr>
        <w:spacing w:after="120" w:line="240" w:lineRule="auto"/>
        <w:rPr>
          <w:rFonts w:cs="Arial"/>
          <w:i/>
          <w:iCs/>
          <w:sz w:val="28"/>
          <w:szCs w:val="28"/>
        </w:rPr>
      </w:pPr>
    </w:p>
    <w:p w14:paraId="40DC9970" w14:textId="77777777" w:rsidR="00234500" w:rsidRDefault="00234500" w:rsidP="00735332">
      <w:pPr>
        <w:spacing w:after="120" w:line="240" w:lineRule="auto"/>
        <w:rPr>
          <w:rFonts w:cs="Arial"/>
          <w:i/>
          <w:iCs/>
          <w:sz w:val="28"/>
          <w:szCs w:val="28"/>
        </w:rPr>
      </w:pPr>
    </w:p>
    <w:p w14:paraId="4D2B1B6E" w14:textId="77777777" w:rsidR="00234500" w:rsidRDefault="00234500" w:rsidP="00735332">
      <w:pPr>
        <w:spacing w:after="120" w:line="240" w:lineRule="auto"/>
        <w:rPr>
          <w:rFonts w:cs="Arial"/>
          <w:i/>
          <w:iCs/>
          <w:sz w:val="28"/>
          <w:szCs w:val="28"/>
        </w:rPr>
      </w:pPr>
    </w:p>
    <w:p w14:paraId="5CF98C80" w14:textId="77777777" w:rsidR="00234500" w:rsidRDefault="00234500" w:rsidP="00735332">
      <w:pPr>
        <w:spacing w:after="120" w:line="240" w:lineRule="auto"/>
        <w:rPr>
          <w:rFonts w:cs="Arial"/>
          <w:i/>
          <w:iCs/>
          <w:sz w:val="28"/>
          <w:szCs w:val="28"/>
        </w:rPr>
      </w:pPr>
    </w:p>
    <w:p w14:paraId="66B65518" w14:textId="77777777" w:rsidR="00234500" w:rsidRDefault="00234500" w:rsidP="00735332">
      <w:pPr>
        <w:spacing w:after="120" w:line="240" w:lineRule="auto"/>
        <w:rPr>
          <w:rFonts w:cs="Arial"/>
          <w:i/>
          <w:iCs/>
          <w:sz w:val="28"/>
          <w:szCs w:val="28"/>
        </w:rPr>
      </w:pPr>
    </w:p>
    <w:p w14:paraId="12AE700C" w14:textId="77777777" w:rsidR="00234500" w:rsidRDefault="00234500" w:rsidP="00735332">
      <w:pPr>
        <w:spacing w:after="120" w:line="240" w:lineRule="auto"/>
        <w:rPr>
          <w:rFonts w:cs="Arial"/>
          <w:i/>
          <w:iCs/>
          <w:sz w:val="28"/>
          <w:szCs w:val="28"/>
        </w:rPr>
      </w:pPr>
    </w:p>
    <w:p w14:paraId="1DB6CAF7" w14:textId="77777777" w:rsidR="00234500" w:rsidRDefault="00234500" w:rsidP="00735332">
      <w:pPr>
        <w:spacing w:after="120" w:line="240" w:lineRule="auto"/>
        <w:rPr>
          <w:rFonts w:cs="Arial"/>
          <w:i/>
          <w:iCs/>
          <w:sz w:val="28"/>
          <w:szCs w:val="28"/>
        </w:rPr>
      </w:pPr>
    </w:p>
    <w:p w14:paraId="5A599EE8" w14:textId="77777777" w:rsidR="00234500" w:rsidRDefault="00234500" w:rsidP="00735332">
      <w:pPr>
        <w:spacing w:after="120" w:line="240" w:lineRule="auto"/>
        <w:rPr>
          <w:rFonts w:cs="Arial"/>
          <w:i/>
          <w:iCs/>
          <w:sz w:val="28"/>
          <w:szCs w:val="28"/>
        </w:rPr>
      </w:pPr>
    </w:p>
    <w:p w14:paraId="0D5E36B0" w14:textId="77777777" w:rsidR="00991068" w:rsidRDefault="00991068" w:rsidP="00735332">
      <w:pPr>
        <w:spacing w:after="120" w:line="240" w:lineRule="auto"/>
        <w:rPr>
          <w:rFonts w:cs="Arial"/>
          <w:i/>
          <w:iCs/>
          <w:sz w:val="28"/>
          <w:szCs w:val="28"/>
        </w:rPr>
      </w:pPr>
    </w:p>
    <w:p w14:paraId="1365EE62" w14:textId="77777777" w:rsidR="007978AC" w:rsidRDefault="007978AC" w:rsidP="00735332">
      <w:pPr>
        <w:spacing w:after="120" w:line="240" w:lineRule="auto"/>
        <w:rPr>
          <w:rFonts w:cs="Arial"/>
          <w:i/>
          <w:iCs/>
          <w:sz w:val="28"/>
          <w:szCs w:val="28"/>
        </w:rPr>
      </w:pPr>
    </w:p>
    <w:p w14:paraId="2860E266" w14:textId="77777777" w:rsidR="005453CE" w:rsidRDefault="005453CE" w:rsidP="00735332">
      <w:pPr>
        <w:spacing w:after="120" w:line="240" w:lineRule="auto"/>
        <w:rPr>
          <w:rFonts w:cs="Arial"/>
          <w:i/>
          <w:iCs/>
          <w:sz w:val="28"/>
          <w:szCs w:val="28"/>
        </w:rPr>
      </w:pPr>
    </w:p>
    <w:p w14:paraId="3C030EF9" w14:textId="7E4B9D99" w:rsidR="00234500" w:rsidRPr="00251F40" w:rsidRDefault="00234500" w:rsidP="00B81B9A">
      <w:pPr>
        <w:tabs>
          <w:tab w:val="left" w:pos="4395"/>
        </w:tabs>
        <w:spacing w:after="120" w:line="240" w:lineRule="auto"/>
        <w:ind w:left="4395"/>
        <w:rPr>
          <w:rFonts w:cs="Arial"/>
          <w:szCs w:val="24"/>
        </w:rPr>
      </w:pPr>
      <w:r w:rsidRPr="00251F40">
        <w:rPr>
          <w:rFonts w:cs="Arial"/>
          <w:szCs w:val="24"/>
        </w:rPr>
        <w:t>“Um homem não pode entender a arte que está estudando se apenas procura o resultado final sem ter tempo para se aprofundar no raciocínio</w:t>
      </w:r>
      <w:r w:rsidR="00507A66">
        <w:rPr>
          <w:rFonts w:cs="Arial"/>
          <w:szCs w:val="24"/>
        </w:rPr>
        <w:t xml:space="preserve"> do estudo</w:t>
      </w:r>
      <w:r w:rsidRPr="00251F40">
        <w:rPr>
          <w:rFonts w:cs="Arial"/>
          <w:szCs w:val="24"/>
        </w:rPr>
        <w:t>”</w:t>
      </w:r>
    </w:p>
    <w:p w14:paraId="5C6234E8" w14:textId="77777777" w:rsidR="00234500" w:rsidRPr="007978AC" w:rsidRDefault="00234500" w:rsidP="00B81B9A">
      <w:pPr>
        <w:tabs>
          <w:tab w:val="left" w:pos="4395"/>
        </w:tabs>
        <w:spacing w:after="120" w:line="240" w:lineRule="auto"/>
        <w:ind w:left="4394"/>
        <w:rPr>
          <w:rFonts w:cs="Arial"/>
          <w:b/>
          <w:bCs/>
          <w:szCs w:val="24"/>
        </w:rPr>
      </w:pPr>
      <w:proofErr w:type="spellStart"/>
      <w:r w:rsidRPr="007978AC">
        <w:rPr>
          <w:rFonts w:cs="Arial"/>
          <w:b/>
          <w:bCs/>
          <w:szCs w:val="24"/>
        </w:rPr>
        <w:t>Miyamoto</w:t>
      </w:r>
      <w:proofErr w:type="spellEnd"/>
      <w:r w:rsidRPr="007978AC">
        <w:rPr>
          <w:rFonts w:cs="Arial"/>
          <w:b/>
          <w:bCs/>
          <w:szCs w:val="24"/>
        </w:rPr>
        <w:t xml:space="preserve"> </w:t>
      </w:r>
      <w:proofErr w:type="spellStart"/>
      <w:r w:rsidRPr="007978AC">
        <w:rPr>
          <w:rFonts w:cs="Arial"/>
          <w:b/>
          <w:bCs/>
          <w:szCs w:val="24"/>
        </w:rPr>
        <w:t>Musashi</w:t>
      </w:r>
      <w:proofErr w:type="spellEnd"/>
    </w:p>
    <w:p w14:paraId="1A9F3234" w14:textId="77777777" w:rsidR="00234500" w:rsidRPr="00234500" w:rsidRDefault="00234500" w:rsidP="00234500">
      <w:pPr>
        <w:jc w:val="center"/>
        <w:rPr>
          <w:b/>
          <w:bCs/>
        </w:rPr>
      </w:pPr>
    </w:p>
    <w:p w14:paraId="2DE4D775" w14:textId="6D1119EB" w:rsidR="00617B9F" w:rsidRPr="00DA1DC1" w:rsidRDefault="00617B9F" w:rsidP="00C87252">
      <w:pPr>
        <w:spacing w:after="120"/>
        <w:jc w:val="left"/>
        <w:rPr>
          <w:rFonts w:cs="Arial"/>
          <w:b/>
          <w:bCs/>
        </w:rPr>
      </w:pPr>
      <w:r>
        <w:rPr>
          <w:rFonts w:cs="Arial"/>
        </w:rPr>
        <w:br w:type="page"/>
      </w:r>
      <w:r w:rsidR="00100FA9" w:rsidRPr="1729B375">
        <w:rPr>
          <w:rFonts w:cs="Arial"/>
          <w:b/>
          <w:bCs/>
        </w:rPr>
        <w:lastRenderedPageBreak/>
        <w:t>Resumo</w:t>
      </w:r>
    </w:p>
    <w:p w14:paraId="12258898" w14:textId="77777777" w:rsidR="00DB038A" w:rsidRPr="00DB038A" w:rsidRDefault="00DB038A" w:rsidP="00DB038A">
      <w:pPr>
        <w:spacing w:after="120" w:line="240" w:lineRule="auto"/>
        <w:textAlignment w:val="baseline"/>
        <w:rPr>
          <w:rFonts w:ascii="Times New Roman" w:eastAsia="Times New Roman" w:hAnsi="Times New Roman" w:cs="Times New Roman"/>
          <w:kern w:val="0"/>
          <w:szCs w:val="24"/>
          <w:lang w:eastAsia="pt-BR"/>
          <w14:ligatures w14:val="none"/>
        </w:rPr>
      </w:pPr>
      <w:r w:rsidRPr="00DB038A">
        <w:rPr>
          <w:rFonts w:eastAsia="Times New Roman" w:cs="Arial"/>
          <w:kern w:val="0"/>
          <w:szCs w:val="24"/>
          <w:lang w:val="pt-PT" w:eastAsia="pt-BR"/>
          <w14:ligatures w14:val="none"/>
        </w:rPr>
        <w:t>Com a crescente dependência da tecnologia e a necessidade de preparar os estudantes para o mundo digital, torna-se evidente a importância da disponibilização de recursos e utilização de ferramentas digitais. A falta de recursos eletrônicos para o aprendizado nas escolas é uma realidade enfrentada por muitas instituições de ensino no Brasil. Um dos recursos tecnológicos mais promissores para o aprendizado é o Arduino, um sistema embarcado que possuí uma plataforma de prototipagem eletrônica de código aberto que consiste em uma placa de circuito e um microcontrolador programável, contendo uma variedade de pinos de entrada e saída que permitem a conexão de diferentes componentes eletrônicos. O presente trabalho, portanto, foi elaborado a partir do citado problema, trazendo como resultado um aplicativo de realidade aumentada para explorar os conceitos de eletrônica, Arduino Uno R3 e sistemas embarcados. O aplicativo oferece recursos interativos, como, materiais didáticos, questionários e a possibilidade de visualização em tempo real de projetos com Arduino Uno R3 utilizando a realidade aumentada, permitindo que os estudantes aprendam de forma imersiva. </w:t>
      </w:r>
      <w:r w:rsidRPr="00DB038A">
        <w:rPr>
          <w:rFonts w:eastAsia="Times New Roman" w:cs="Arial"/>
          <w:kern w:val="0"/>
          <w:szCs w:val="24"/>
          <w:lang w:eastAsia="pt-BR"/>
          <w14:ligatures w14:val="none"/>
        </w:rPr>
        <w:t> </w:t>
      </w:r>
    </w:p>
    <w:p w14:paraId="5862D551" w14:textId="77777777" w:rsidR="00617B9F" w:rsidRDefault="00617B9F" w:rsidP="00C87252">
      <w:pPr>
        <w:spacing w:after="120"/>
        <w:rPr>
          <w:rFonts w:cs="Arial"/>
        </w:rPr>
      </w:pPr>
    </w:p>
    <w:p w14:paraId="629E6F0C" w14:textId="53392B54" w:rsidR="00617B9F" w:rsidRPr="00FC6482" w:rsidRDefault="00617B9F" w:rsidP="00C87252">
      <w:pPr>
        <w:spacing w:after="120"/>
        <w:rPr>
          <w:rFonts w:cs="Arial"/>
          <w:lang w:val="en-US"/>
        </w:rPr>
      </w:pPr>
      <w:r w:rsidRPr="007B0B66">
        <w:rPr>
          <w:rFonts w:cs="Arial"/>
          <w:b/>
          <w:bCs/>
        </w:rPr>
        <w:t>Palavras-Chave:</w:t>
      </w:r>
      <w:r>
        <w:t xml:space="preserve"> </w:t>
      </w:r>
      <w:r w:rsidR="00995FE5">
        <w:rPr>
          <w:rFonts w:cs="Arial"/>
        </w:rPr>
        <w:t>R</w:t>
      </w:r>
      <w:r w:rsidRPr="1729B375">
        <w:rPr>
          <w:rFonts w:cs="Arial"/>
        </w:rPr>
        <w:t>eal</w:t>
      </w:r>
      <w:r>
        <w:rPr>
          <w:rFonts w:cs="Arial"/>
        </w:rPr>
        <w:t>idade</w:t>
      </w:r>
      <w:r w:rsidR="00B06623">
        <w:rPr>
          <w:rFonts w:cs="Arial"/>
        </w:rPr>
        <w:t>.</w:t>
      </w:r>
      <w:r>
        <w:rPr>
          <w:rFonts w:cs="Arial"/>
        </w:rPr>
        <w:t xml:space="preserve"> </w:t>
      </w:r>
      <w:r w:rsidR="00B06623">
        <w:rPr>
          <w:rFonts w:cs="Arial"/>
        </w:rPr>
        <w:t>A</w:t>
      </w:r>
      <w:r>
        <w:rPr>
          <w:rFonts w:cs="Arial"/>
        </w:rPr>
        <w:t xml:space="preserve">umentada. </w:t>
      </w:r>
      <w:proofErr w:type="spellStart"/>
      <w:r>
        <w:rPr>
          <w:rFonts w:cs="Arial"/>
        </w:rPr>
        <w:t>Arduino</w:t>
      </w:r>
      <w:proofErr w:type="spellEnd"/>
      <w:r>
        <w:rPr>
          <w:rFonts w:cs="Arial"/>
        </w:rPr>
        <w:t xml:space="preserve"> UNO R3. </w:t>
      </w:r>
      <w:proofErr w:type="spellStart"/>
      <w:r w:rsidRPr="00E64CAC">
        <w:rPr>
          <w:rFonts w:cs="Arial"/>
          <w:lang w:val="en-US"/>
        </w:rPr>
        <w:t>Sistemas</w:t>
      </w:r>
      <w:proofErr w:type="spellEnd"/>
      <w:r w:rsidR="00B06623" w:rsidRPr="00E64CAC">
        <w:rPr>
          <w:rFonts w:cs="Arial"/>
          <w:lang w:val="en-US"/>
        </w:rPr>
        <w:t>.</w:t>
      </w:r>
      <w:r w:rsidRPr="00E64CAC">
        <w:rPr>
          <w:rFonts w:cs="Arial"/>
          <w:lang w:val="en-US"/>
        </w:rPr>
        <w:t xml:space="preserve"> </w:t>
      </w:r>
      <w:proofErr w:type="spellStart"/>
      <w:r w:rsidR="00D76BC2" w:rsidRPr="00E64CAC">
        <w:rPr>
          <w:rFonts w:cs="Arial"/>
          <w:lang w:val="en-US"/>
        </w:rPr>
        <w:t>Embarcados</w:t>
      </w:r>
      <w:proofErr w:type="spellEnd"/>
      <w:r w:rsidR="00574968" w:rsidRPr="00E64CAC">
        <w:rPr>
          <w:rFonts w:cs="Arial"/>
          <w:lang w:val="en-US"/>
        </w:rPr>
        <w:t>.</w:t>
      </w:r>
    </w:p>
    <w:p w14:paraId="5E88E899" w14:textId="73170B67" w:rsidR="00617B9F" w:rsidRPr="00E64CAC" w:rsidRDefault="00617B9F" w:rsidP="00C87252">
      <w:pPr>
        <w:spacing w:after="120"/>
        <w:jc w:val="left"/>
        <w:rPr>
          <w:rFonts w:cs="Arial"/>
          <w:lang w:val="en-US"/>
        </w:rPr>
      </w:pPr>
    </w:p>
    <w:p w14:paraId="6C3A0C6E" w14:textId="0C4384FC" w:rsidR="00574968" w:rsidRPr="00E64CAC" w:rsidRDefault="00574968" w:rsidP="00C87252">
      <w:pPr>
        <w:spacing w:after="120"/>
        <w:jc w:val="left"/>
        <w:rPr>
          <w:lang w:val="en-US"/>
        </w:rPr>
      </w:pPr>
      <w:r w:rsidRPr="00E64CAC">
        <w:rPr>
          <w:lang w:val="en-US"/>
        </w:rPr>
        <w:br w:type="page"/>
      </w:r>
    </w:p>
    <w:p w14:paraId="1C0CACC6" w14:textId="21857BE2" w:rsidR="0060598D" w:rsidRPr="00CB2CB6" w:rsidRDefault="00100FA9" w:rsidP="00C87252">
      <w:pPr>
        <w:spacing w:after="120"/>
        <w:jc w:val="left"/>
        <w:rPr>
          <w:rFonts w:cs="Arial"/>
          <w:b/>
          <w:lang w:val="en-US"/>
        </w:rPr>
      </w:pPr>
      <w:r w:rsidRPr="1729B375">
        <w:rPr>
          <w:rFonts w:cs="Arial"/>
          <w:b/>
          <w:bCs/>
          <w:lang w:val="en-US"/>
        </w:rPr>
        <w:lastRenderedPageBreak/>
        <w:t>Abstract</w:t>
      </w:r>
    </w:p>
    <w:p w14:paraId="27447DFD" w14:textId="77777777" w:rsidR="00DB038A" w:rsidRPr="00DB038A" w:rsidRDefault="00DB038A" w:rsidP="00DB038A">
      <w:pPr>
        <w:spacing w:before="100" w:beforeAutospacing="1" w:after="100" w:afterAutospacing="1" w:line="240" w:lineRule="auto"/>
        <w:textAlignment w:val="baseline"/>
        <w:rPr>
          <w:rFonts w:ascii="Times New Roman" w:eastAsia="Times New Roman" w:hAnsi="Times New Roman" w:cs="Times New Roman"/>
          <w:kern w:val="0"/>
          <w:szCs w:val="24"/>
          <w:lang w:eastAsia="pt-BR"/>
          <w14:ligatures w14:val="none"/>
        </w:rPr>
      </w:pPr>
      <w:r w:rsidRPr="00DB038A">
        <w:rPr>
          <w:rFonts w:eastAsia="Times New Roman" w:cs="Arial"/>
          <w:kern w:val="0"/>
          <w:szCs w:val="24"/>
          <w:lang w:val="en-US" w:eastAsia="pt-BR"/>
          <w14:ligatures w14:val="none"/>
        </w:rPr>
        <w:t>With the growing dependence on technology and the need to prepare students for the digital world, the importance of providing resources and using digital tools becomes evident, the lack of electronic resources for learning in schools is a reality faced by many educational institutions in Brazil. One of the most promising technological resources for learning is Arduino, open-source electronics prototyping platform consisting of a circuit board and a programmable microcontroller, containing a variety of input and output pins that allow the connection of different electronic components. The present work, therefore, was elaborated from the mentioned problem, resulting in an augmented reality application to explore the concepts of electronics and Arduino Uno R3, the application offers interactive resources, such as didactic materials, questionnaires, and the possibility of real-time visualization of projects with Arduino Uno R3 using augmented reality, allowing students to learn in an immersive way.</w:t>
      </w:r>
      <w:r w:rsidRPr="00DB038A">
        <w:rPr>
          <w:rFonts w:eastAsia="Times New Roman" w:cs="Arial"/>
          <w:kern w:val="0"/>
          <w:szCs w:val="24"/>
          <w:lang w:eastAsia="pt-BR"/>
          <w14:ligatures w14:val="none"/>
        </w:rPr>
        <w:t> </w:t>
      </w:r>
    </w:p>
    <w:p w14:paraId="79252F77" w14:textId="660C2F10" w:rsidR="0060598D" w:rsidRPr="006C301F" w:rsidRDefault="0060598D" w:rsidP="512394F7">
      <w:pPr>
        <w:spacing w:after="120" w:line="240" w:lineRule="auto"/>
        <w:rPr>
          <w:rFonts w:cs="Arial"/>
          <w:lang w:val="en-US"/>
        </w:rPr>
      </w:pPr>
      <w:r w:rsidRPr="512394F7">
        <w:rPr>
          <w:rFonts w:cs="Arial"/>
          <w:lang w:val="en-US"/>
        </w:rPr>
        <w:t xml:space="preserve"> </w:t>
      </w:r>
    </w:p>
    <w:p w14:paraId="153A4A52" w14:textId="70C51164" w:rsidR="00E92A54" w:rsidRPr="00AD6421" w:rsidRDefault="0060598D" w:rsidP="00C87252">
      <w:pPr>
        <w:spacing w:after="120"/>
        <w:rPr>
          <w:rFonts w:cs="Arial"/>
        </w:rPr>
      </w:pPr>
      <w:r w:rsidRPr="00610A7D">
        <w:rPr>
          <w:rFonts w:cs="Arial"/>
          <w:b/>
          <w:bCs/>
          <w:lang w:val="en-US"/>
        </w:rPr>
        <w:t>Keywords:</w:t>
      </w:r>
      <w:r w:rsidRPr="1729B375">
        <w:rPr>
          <w:rFonts w:cs="Arial"/>
          <w:lang w:val="en-US"/>
        </w:rPr>
        <w:t xml:space="preserve"> Augmented</w:t>
      </w:r>
      <w:r w:rsidR="00B06623">
        <w:rPr>
          <w:rFonts w:cs="Arial"/>
          <w:lang w:val="en-US"/>
        </w:rPr>
        <w:t>.</w:t>
      </w:r>
      <w:r w:rsidRPr="1729B375">
        <w:rPr>
          <w:rFonts w:cs="Arial"/>
          <w:lang w:val="en-US"/>
        </w:rPr>
        <w:t xml:space="preserve"> </w:t>
      </w:r>
      <w:r w:rsidR="00B06623">
        <w:rPr>
          <w:rFonts w:cs="Arial"/>
          <w:lang w:val="en-US"/>
        </w:rPr>
        <w:t>R</w:t>
      </w:r>
      <w:r w:rsidRPr="1729B375">
        <w:rPr>
          <w:rFonts w:cs="Arial"/>
          <w:lang w:val="en-US"/>
        </w:rPr>
        <w:t>eality</w:t>
      </w:r>
      <w:r w:rsidR="00A44AED">
        <w:rPr>
          <w:rFonts w:cs="Arial"/>
          <w:lang w:val="en-US"/>
        </w:rPr>
        <w:t xml:space="preserve">. </w:t>
      </w:r>
      <w:r w:rsidRPr="1729B375">
        <w:rPr>
          <w:rFonts w:cs="Arial"/>
          <w:lang w:val="en-US"/>
        </w:rPr>
        <w:t>Arduino</w:t>
      </w:r>
      <w:r w:rsidR="00B06623">
        <w:rPr>
          <w:rFonts w:cs="Arial"/>
          <w:lang w:val="en-US"/>
        </w:rPr>
        <w:t>.</w:t>
      </w:r>
      <w:r w:rsidRPr="1729B375">
        <w:rPr>
          <w:rFonts w:cs="Arial"/>
          <w:lang w:val="en-US"/>
        </w:rPr>
        <w:t xml:space="preserve"> UNO</w:t>
      </w:r>
      <w:r w:rsidR="00B06623">
        <w:rPr>
          <w:rFonts w:cs="Arial"/>
          <w:lang w:val="en-US"/>
        </w:rPr>
        <w:t>.</w:t>
      </w:r>
      <w:r w:rsidRPr="1729B375">
        <w:rPr>
          <w:rFonts w:cs="Arial"/>
          <w:lang w:val="en-US"/>
        </w:rPr>
        <w:t xml:space="preserve"> R3</w:t>
      </w:r>
      <w:r w:rsidRPr="007E66A1">
        <w:rPr>
          <w:rFonts w:cs="Arial"/>
          <w:lang w:val="en-US"/>
        </w:rPr>
        <w:t>. Embedded</w:t>
      </w:r>
      <w:r w:rsidR="00B06623">
        <w:rPr>
          <w:rFonts w:cs="Arial"/>
          <w:lang w:val="en-US"/>
        </w:rPr>
        <w:t>.</w:t>
      </w:r>
      <w:r w:rsidRPr="1729B375">
        <w:rPr>
          <w:rFonts w:cs="Arial"/>
          <w:lang w:val="en-US"/>
        </w:rPr>
        <w:t xml:space="preserve"> </w:t>
      </w:r>
      <w:r w:rsidR="00B06623">
        <w:rPr>
          <w:rFonts w:cs="Arial"/>
          <w:lang w:val="en-US"/>
        </w:rPr>
        <w:t>S</w:t>
      </w:r>
      <w:r w:rsidRPr="1729B375">
        <w:rPr>
          <w:rFonts w:cs="Arial"/>
          <w:lang w:val="en-US"/>
        </w:rPr>
        <w:t>ystems</w:t>
      </w:r>
      <w:r w:rsidRPr="007E66A1">
        <w:rPr>
          <w:rFonts w:cs="Arial"/>
          <w:lang w:val="en-US"/>
        </w:rPr>
        <w:t xml:space="preserve">. </w:t>
      </w:r>
      <w:r w:rsidR="00E92A54">
        <w:br w:type="page"/>
      </w:r>
    </w:p>
    <w:p w14:paraId="012AC4CD" w14:textId="2656C7F8" w:rsidR="001C4075" w:rsidRDefault="001C4075" w:rsidP="001C4075">
      <w:pPr>
        <w:jc w:val="center"/>
        <w:rPr>
          <w:b/>
          <w:bCs/>
        </w:rPr>
      </w:pPr>
      <w:r w:rsidRPr="00E92A54">
        <w:rPr>
          <w:b/>
          <w:bCs/>
        </w:rPr>
        <w:lastRenderedPageBreak/>
        <w:t xml:space="preserve">LISTA DE </w:t>
      </w:r>
      <w:r>
        <w:rPr>
          <w:b/>
          <w:bCs/>
        </w:rPr>
        <w:t>FIGURAS</w:t>
      </w:r>
    </w:p>
    <w:p w14:paraId="316AB382" w14:textId="784E7D8C" w:rsidR="0024320F" w:rsidRDefault="00F52B61">
      <w:pPr>
        <w:pStyle w:val="ndicedeilustraes"/>
        <w:tabs>
          <w:tab w:val="right" w:leader="dot" w:pos="9061"/>
        </w:tabs>
        <w:rPr>
          <w:rFonts w:asciiTheme="minorHAnsi" w:eastAsiaTheme="minorEastAsia" w:hAnsiTheme="minorHAnsi"/>
          <w:noProof/>
          <w:sz w:val="22"/>
          <w:lang w:eastAsia="pt-BR"/>
        </w:rPr>
      </w:pPr>
      <w:r>
        <w:rPr>
          <w:b/>
          <w:bCs/>
        </w:rPr>
        <w:fldChar w:fldCharType="begin"/>
      </w:r>
      <w:r>
        <w:rPr>
          <w:b/>
          <w:bCs/>
        </w:rPr>
        <w:instrText xml:space="preserve"> TOC \h \z \c "Figura" </w:instrText>
      </w:r>
      <w:r>
        <w:rPr>
          <w:b/>
          <w:bCs/>
        </w:rPr>
        <w:fldChar w:fldCharType="separate"/>
      </w:r>
      <w:hyperlink w:anchor="_Toc152443946" w:history="1">
        <w:r w:rsidR="0024320F" w:rsidRPr="0073180D">
          <w:rPr>
            <w:rStyle w:val="Hyperlink"/>
            <w:noProof/>
          </w:rPr>
          <w:t>Figura 1 - Exemplo de Diagrama de Caso de Uso</w:t>
        </w:r>
        <w:r w:rsidR="0024320F">
          <w:rPr>
            <w:noProof/>
            <w:webHidden/>
          </w:rPr>
          <w:tab/>
        </w:r>
        <w:r w:rsidR="0024320F">
          <w:rPr>
            <w:noProof/>
            <w:webHidden/>
          </w:rPr>
          <w:fldChar w:fldCharType="begin"/>
        </w:r>
        <w:r w:rsidR="0024320F">
          <w:rPr>
            <w:noProof/>
            <w:webHidden/>
          </w:rPr>
          <w:instrText xml:space="preserve"> PAGEREF _Toc152443946 \h </w:instrText>
        </w:r>
        <w:r w:rsidR="0024320F">
          <w:rPr>
            <w:noProof/>
            <w:webHidden/>
          </w:rPr>
        </w:r>
        <w:r w:rsidR="0024320F">
          <w:rPr>
            <w:noProof/>
            <w:webHidden/>
          </w:rPr>
          <w:fldChar w:fldCharType="separate"/>
        </w:r>
        <w:r w:rsidR="0024320F">
          <w:rPr>
            <w:noProof/>
            <w:webHidden/>
          </w:rPr>
          <w:t>18</w:t>
        </w:r>
        <w:r w:rsidR="0024320F">
          <w:rPr>
            <w:noProof/>
            <w:webHidden/>
          </w:rPr>
          <w:fldChar w:fldCharType="end"/>
        </w:r>
      </w:hyperlink>
    </w:p>
    <w:p w14:paraId="65753D0B" w14:textId="38EC357A"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47" w:history="1">
        <w:r w:rsidR="0024320F" w:rsidRPr="0073180D">
          <w:rPr>
            <w:rStyle w:val="Hyperlink"/>
            <w:noProof/>
          </w:rPr>
          <w:t>Figura 2 - Exemplo de Diagrama de Atividade</w:t>
        </w:r>
        <w:r w:rsidR="0024320F">
          <w:rPr>
            <w:noProof/>
            <w:webHidden/>
          </w:rPr>
          <w:tab/>
        </w:r>
        <w:r w:rsidR="0024320F">
          <w:rPr>
            <w:noProof/>
            <w:webHidden/>
          </w:rPr>
          <w:fldChar w:fldCharType="begin"/>
        </w:r>
        <w:r w:rsidR="0024320F">
          <w:rPr>
            <w:noProof/>
            <w:webHidden/>
          </w:rPr>
          <w:instrText xml:space="preserve"> PAGEREF _Toc152443947 \h </w:instrText>
        </w:r>
        <w:r w:rsidR="0024320F">
          <w:rPr>
            <w:noProof/>
            <w:webHidden/>
          </w:rPr>
        </w:r>
        <w:r w:rsidR="0024320F">
          <w:rPr>
            <w:noProof/>
            <w:webHidden/>
          </w:rPr>
          <w:fldChar w:fldCharType="separate"/>
        </w:r>
        <w:r w:rsidR="0024320F">
          <w:rPr>
            <w:noProof/>
            <w:webHidden/>
          </w:rPr>
          <w:t>19</w:t>
        </w:r>
        <w:r w:rsidR="0024320F">
          <w:rPr>
            <w:noProof/>
            <w:webHidden/>
          </w:rPr>
          <w:fldChar w:fldCharType="end"/>
        </w:r>
      </w:hyperlink>
    </w:p>
    <w:p w14:paraId="5DB3BF63" w14:textId="26D1890B"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48" w:history="1">
        <w:r w:rsidR="0024320F" w:rsidRPr="0073180D">
          <w:rPr>
            <w:rStyle w:val="Hyperlink"/>
            <w:noProof/>
          </w:rPr>
          <w:t>Figura 3 - Exemplo de Diagrama de Sequência</w:t>
        </w:r>
        <w:r w:rsidR="0024320F">
          <w:rPr>
            <w:noProof/>
            <w:webHidden/>
          </w:rPr>
          <w:tab/>
        </w:r>
        <w:r w:rsidR="0024320F">
          <w:rPr>
            <w:noProof/>
            <w:webHidden/>
          </w:rPr>
          <w:fldChar w:fldCharType="begin"/>
        </w:r>
        <w:r w:rsidR="0024320F">
          <w:rPr>
            <w:noProof/>
            <w:webHidden/>
          </w:rPr>
          <w:instrText xml:space="preserve"> PAGEREF _Toc152443948 \h </w:instrText>
        </w:r>
        <w:r w:rsidR="0024320F">
          <w:rPr>
            <w:noProof/>
            <w:webHidden/>
          </w:rPr>
        </w:r>
        <w:r w:rsidR="0024320F">
          <w:rPr>
            <w:noProof/>
            <w:webHidden/>
          </w:rPr>
          <w:fldChar w:fldCharType="separate"/>
        </w:r>
        <w:r w:rsidR="0024320F">
          <w:rPr>
            <w:noProof/>
            <w:webHidden/>
          </w:rPr>
          <w:t>20</w:t>
        </w:r>
        <w:r w:rsidR="0024320F">
          <w:rPr>
            <w:noProof/>
            <w:webHidden/>
          </w:rPr>
          <w:fldChar w:fldCharType="end"/>
        </w:r>
      </w:hyperlink>
    </w:p>
    <w:p w14:paraId="53C2247C" w14:textId="21F955C5"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49" w:history="1">
        <w:r w:rsidR="0024320F" w:rsidRPr="0073180D">
          <w:rPr>
            <w:rStyle w:val="Hyperlink"/>
            <w:noProof/>
          </w:rPr>
          <w:t>Figura 4 - Exemplo de Diagrama de Classe</w:t>
        </w:r>
        <w:r w:rsidR="0024320F">
          <w:rPr>
            <w:noProof/>
            <w:webHidden/>
          </w:rPr>
          <w:tab/>
        </w:r>
        <w:r w:rsidR="0024320F">
          <w:rPr>
            <w:noProof/>
            <w:webHidden/>
          </w:rPr>
          <w:fldChar w:fldCharType="begin"/>
        </w:r>
        <w:r w:rsidR="0024320F">
          <w:rPr>
            <w:noProof/>
            <w:webHidden/>
          </w:rPr>
          <w:instrText xml:space="preserve"> PAGEREF _Toc152443949 \h </w:instrText>
        </w:r>
        <w:r w:rsidR="0024320F">
          <w:rPr>
            <w:noProof/>
            <w:webHidden/>
          </w:rPr>
        </w:r>
        <w:r w:rsidR="0024320F">
          <w:rPr>
            <w:noProof/>
            <w:webHidden/>
          </w:rPr>
          <w:fldChar w:fldCharType="separate"/>
        </w:r>
        <w:r w:rsidR="0024320F">
          <w:rPr>
            <w:noProof/>
            <w:webHidden/>
          </w:rPr>
          <w:t>21</w:t>
        </w:r>
        <w:r w:rsidR="0024320F">
          <w:rPr>
            <w:noProof/>
            <w:webHidden/>
          </w:rPr>
          <w:fldChar w:fldCharType="end"/>
        </w:r>
      </w:hyperlink>
    </w:p>
    <w:p w14:paraId="59FE9BFC" w14:textId="77D6B5BC"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50" w:history="1">
        <w:r w:rsidR="0024320F" w:rsidRPr="0073180D">
          <w:rPr>
            <w:rStyle w:val="Hyperlink"/>
            <w:noProof/>
          </w:rPr>
          <w:t>Figura 5 - Exemplo de Realidade Aumentada</w:t>
        </w:r>
        <w:r w:rsidR="0024320F">
          <w:rPr>
            <w:noProof/>
            <w:webHidden/>
          </w:rPr>
          <w:tab/>
        </w:r>
        <w:r w:rsidR="0024320F">
          <w:rPr>
            <w:noProof/>
            <w:webHidden/>
          </w:rPr>
          <w:fldChar w:fldCharType="begin"/>
        </w:r>
        <w:r w:rsidR="0024320F">
          <w:rPr>
            <w:noProof/>
            <w:webHidden/>
          </w:rPr>
          <w:instrText xml:space="preserve"> PAGEREF _Toc152443950 \h </w:instrText>
        </w:r>
        <w:r w:rsidR="0024320F">
          <w:rPr>
            <w:noProof/>
            <w:webHidden/>
          </w:rPr>
        </w:r>
        <w:r w:rsidR="0024320F">
          <w:rPr>
            <w:noProof/>
            <w:webHidden/>
          </w:rPr>
          <w:fldChar w:fldCharType="separate"/>
        </w:r>
        <w:r w:rsidR="0024320F">
          <w:rPr>
            <w:noProof/>
            <w:webHidden/>
          </w:rPr>
          <w:t>23</w:t>
        </w:r>
        <w:r w:rsidR="0024320F">
          <w:rPr>
            <w:noProof/>
            <w:webHidden/>
          </w:rPr>
          <w:fldChar w:fldCharType="end"/>
        </w:r>
      </w:hyperlink>
    </w:p>
    <w:p w14:paraId="17B304D1" w14:textId="4F69172D"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51" w:history="1">
        <w:r w:rsidR="0024320F" w:rsidRPr="0073180D">
          <w:rPr>
            <w:rStyle w:val="Hyperlink"/>
            <w:noProof/>
          </w:rPr>
          <w:t>Figura 6 - Exemplo de Eletrônica</w:t>
        </w:r>
        <w:r w:rsidR="0024320F">
          <w:rPr>
            <w:noProof/>
            <w:webHidden/>
          </w:rPr>
          <w:tab/>
        </w:r>
        <w:r w:rsidR="0024320F">
          <w:rPr>
            <w:noProof/>
            <w:webHidden/>
          </w:rPr>
          <w:fldChar w:fldCharType="begin"/>
        </w:r>
        <w:r w:rsidR="0024320F">
          <w:rPr>
            <w:noProof/>
            <w:webHidden/>
          </w:rPr>
          <w:instrText xml:space="preserve"> PAGEREF _Toc152443951 \h </w:instrText>
        </w:r>
        <w:r w:rsidR="0024320F">
          <w:rPr>
            <w:noProof/>
            <w:webHidden/>
          </w:rPr>
        </w:r>
        <w:r w:rsidR="0024320F">
          <w:rPr>
            <w:noProof/>
            <w:webHidden/>
          </w:rPr>
          <w:fldChar w:fldCharType="separate"/>
        </w:r>
        <w:r w:rsidR="0024320F">
          <w:rPr>
            <w:noProof/>
            <w:webHidden/>
          </w:rPr>
          <w:t>25</w:t>
        </w:r>
        <w:r w:rsidR="0024320F">
          <w:rPr>
            <w:noProof/>
            <w:webHidden/>
          </w:rPr>
          <w:fldChar w:fldCharType="end"/>
        </w:r>
      </w:hyperlink>
    </w:p>
    <w:p w14:paraId="49CC797A" w14:textId="782E11A3"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52" w:history="1">
        <w:r w:rsidR="0024320F" w:rsidRPr="0073180D">
          <w:rPr>
            <w:rStyle w:val="Hyperlink"/>
            <w:noProof/>
          </w:rPr>
          <w:t>Figura 7 - Exemplo de Código em Arduino Parte 1</w:t>
        </w:r>
        <w:r w:rsidR="0024320F">
          <w:rPr>
            <w:noProof/>
            <w:webHidden/>
          </w:rPr>
          <w:tab/>
        </w:r>
        <w:r w:rsidR="0024320F">
          <w:rPr>
            <w:noProof/>
            <w:webHidden/>
          </w:rPr>
          <w:fldChar w:fldCharType="begin"/>
        </w:r>
        <w:r w:rsidR="0024320F">
          <w:rPr>
            <w:noProof/>
            <w:webHidden/>
          </w:rPr>
          <w:instrText xml:space="preserve"> PAGEREF _Toc152443952 \h </w:instrText>
        </w:r>
        <w:r w:rsidR="0024320F">
          <w:rPr>
            <w:noProof/>
            <w:webHidden/>
          </w:rPr>
        </w:r>
        <w:r w:rsidR="0024320F">
          <w:rPr>
            <w:noProof/>
            <w:webHidden/>
          </w:rPr>
          <w:fldChar w:fldCharType="separate"/>
        </w:r>
        <w:r w:rsidR="0024320F">
          <w:rPr>
            <w:noProof/>
            <w:webHidden/>
          </w:rPr>
          <w:t>26</w:t>
        </w:r>
        <w:r w:rsidR="0024320F">
          <w:rPr>
            <w:noProof/>
            <w:webHidden/>
          </w:rPr>
          <w:fldChar w:fldCharType="end"/>
        </w:r>
      </w:hyperlink>
    </w:p>
    <w:p w14:paraId="445D15F6" w14:textId="06CF14E0"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53" w:history="1">
        <w:r w:rsidR="0024320F" w:rsidRPr="0073180D">
          <w:rPr>
            <w:rStyle w:val="Hyperlink"/>
            <w:noProof/>
          </w:rPr>
          <w:t>Figura 8 - Exemplo de Código em Arduino Parte 2</w:t>
        </w:r>
        <w:r w:rsidR="0024320F">
          <w:rPr>
            <w:noProof/>
            <w:webHidden/>
          </w:rPr>
          <w:tab/>
        </w:r>
        <w:r w:rsidR="0024320F">
          <w:rPr>
            <w:noProof/>
            <w:webHidden/>
          </w:rPr>
          <w:fldChar w:fldCharType="begin"/>
        </w:r>
        <w:r w:rsidR="0024320F">
          <w:rPr>
            <w:noProof/>
            <w:webHidden/>
          </w:rPr>
          <w:instrText xml:space="preserve"> PAGEREF _Toc152443953 \h </w:instrText>
        </w:r>
        <w:r w:rsidR="0024320F">
          <w:rPr>
            <w:noProof/>
            <w:webHidden/>
          </w:rPr>
        </w:r>
        <w:r w:rsidR="0024320F">
          <w:rPr>
            <w:noProof/>
            <w:webHidden/>
          </w:rPr>
          <w:fldChar w:fldCharType="separate"/>
        </w:r>
        <w:r w:rsidR="0024320F">
          <w:rPr>
            <w:noProof/>
            <w:webHidden/>
          </w:rPr>
          <w:t>27</w:t>
        </w:r>
        <w:r w:rsidR="0024320F">
          <w:rPr>
            <w:noProof/>
            <w:webHidden/>
          </w:rPr>
          <w:fldChar w:fldCharType="end"/>
        </w:r>
      </w:hyperlink>
    </w:p>
    <w:p w14:paraId="422053A3" w14:textId="67F684A2"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54" w:history="1">
        <w:r w:rsidR="0024320F" w:rsidRPr="0073180D">
          <w:rPr>
            <w:rStyle w:val="Hyperlink"/>
            <w:noProof/>
          </w:rPr>
          <w:t>Figura 9 - Resultado da Codificação em Arduino</w:t>
        </w:r>
        <w:r w:rsidR="0024320F">
          <w:rPr>
            <w:noProof/>
            <w:webHidden/>
          </w:rPr>
          <w:tab/>
        </w:r>
        <w:r w:rsidR="0024320F">
          <w:rPr>
            <w:noProof/>
            <w:webHidden/>
          </w:rPr>
          <w:fldChar w:fldCharType="begin"/>
        </w:r>
        <w:r w:rsidR="0024320F">
          <w:rPr>
            <w:noProof/>
            <w:webHidden/>
          </w:rPr>
          <w:instrText xml:space="preserve"> PAGEREF _Toc152443954 \h </w:instrText>
        </w:r>
        <w:r w:rsidR="0024320F">
          <w:rPr>
            <w:noProof/>
            <w:webHidden/>
          </w:rPr>
        </w:r>
        <w:r w:rsidR="0024320F">
          <w:rPr>
            <w:noProof/>
            <w:webHidden/>
          </w:rPr>
          <w:fldChar w:fldCharType="separate"/>
        </w:r>
        <w:r w:rsidR="0024320F">
          <w:rPr>
            <w:noProof/>
            <w:webHidden/>
          </w:rPr>
          <w:t>27</w:t>
        </w:r>
        <w:r w:rsidR="0024320F">
          <w:rPr>
            <w:noProof/>
            <w:webHidden/>
          </w:rPr>
          <w:fldChar w:fldCharType="end"/>
        </w:r>
      </w:hyperlink>
    </w:p>
    <w:p w14:paraId="6D3562D0" w14:textId="4AE92006"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55" w:history="1">
        <w:r w:rsidR="0024320F" w:rsidRPr="0073180D">
          <w:rPr>
            <w:rStyle w:val="Hyperlink"/>
            <w:noProof/>
          </w:rPr>
          <w:t>Figura 10 - Exemplo de Engine Unity</w:t>
        </w:r>
        <w:r w:rsidR="0024320F">
          <w:rPr>
            <w:noProof/>
            <w:webHidden/>
          </w:rPr>
          <w:tab/>
        </w:r>
        <w:r w:rsidR="0024320F">
          <w:rPr>
            <w:noProof/>
            <w:webHidden/>
          </w:rPr>
          <w:fldChar w:fldCharType="begin"/>
        </w:r>
        <w:r w:rsidR="0024320F">
          <w:rPr>
            <w:noProof/>
            <w:webHidden/>
          </w:rPr>
          <w:instrText xml:space="preserve"> PAGEREF _Toc152443955 \h </w:instrText>
        </w:r>
        <w:r w:rsidR="0024320F">
          <w:rPr>
            <w:noProof/>
            <w:webHidden/>
          </w:rPr>
        </w:r>
        <w:r w:rsidR="0024320F">
          <w:rPr>
            <w:noProof/>
            <w:webHidden/>
          </w:rPr>
          <w:fldChar w:fldCharType="separate"/>
        </w:r>
        <w:r w:rsidR="0024320F">
          <w:rPr>
            <w:noProof/>
            <w:webHidden/>
          </w:rPr>
          <w:t>28</w:t>
        </w:r>
        <w:r w:rsidR="0024320F">
          <w:rPr>
            <w:noProof/>
            <w:webHidden/>
          </w:rPr>
          <w:fldChar w:fldCharType="end"/>
        </w:r>
      </w:hyperlink>
    </w:p>
    <w:p w14:paraId="341CB428" w14:textId="3425CF44"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56" w:history="1">
        <w:r w:rsidR="0024320F" w:rsidRPr="0073180D">
          <w:rPr>
            <w:rStyle w:val="Hyperlink"/>
            <w:noProof/>
          </w:rPr>
          <w:t>Figura 11 - Resultado do Projeto Unity</w:t>
        </w:r>
        <w:r w:rsidR="0024320F">
          <w:rPr>
            <w:noProof/>
            <w:webHidden/>
          </w:rPr>
          <w:tab/>
        </w:r>
        <w:r w:rsidR="0024320F">
          <w:rPr>
            <w:noProof/>
            <w:webHidden/>
          </w:rPr>
          <w:fldChar w:fldCharType="begin"/>
        </w:r>
        <w:r w:rsidR="0024320F">
          <w:rPr>
            <w:noProof/>
            <w:webHidden/>
          </w:rPr>
          <w:instrText xml:space="preserve"> PAGEREF _Toc152443956 \h </w:instrText>
        </w:r>
        <w:r w:rsidR="0024320F">
          <w:rPr>
            <w:noProof/>
            <w:webHidden/>
          </w:rPr>
        </w:r>
        <w:r w:rsidR="0024320F">
          <w:rPr>
            <w:noProof/>
            <w:webHidden/>
          </w:rPr>
          <w:fldChar w:fldCharType="separate"/>
        </w:r>
        <w:r w:rsidR="0024320F">
          <w:rPr>
            <w:noProof/>
            <w:webHidden/>
          </w:rPr>
          <w:t>29</w:t>
        </w:r>
        <w:r w:rsidR="0024320F">
          <w:rPr>
            <w:noProof/>
            <w:webHidden/>
          </w:rPr>
          <w:fldChar w:fldCharType="end"/>
        </w:r>
      </w:hyperlink>
    </w:p>
    <w:p w14:paraId="4C384044" w14:textId="642EBBBC"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57" w:history="1">
        <w:r w:rsidR="0024320F" w:rsidRPr="0073180D">
          <w:rPr>
            <w:rStyle w:val="Hyperlink"/>
            <w:noProof/>
          </w:rPr>
          <w:t>Figura 12 – Exemplo de WireFrame</w:t>
        </w:r>
        <w:r w:rsidR="0024320F">
          <w:rPr>
            <w:noProof/>
            <w:webHidden/>
          </w:rPr>
          <w:tab/>
        </w:r>
        <w:r w:rsidR="0024320F">
          <w:rPr>
            <w:noProof/>
            <w:webHidden/>
          </w:rPr>
          <w:fldChar w:fldCharType="begin"/>
        </w:r>
        <w:r w:rsidR="0024320F">
          <w:rPr>
            <w:noProof/>
            <w:webHidden/>
          </w:rPr>
          <w:instrText xml:space="preserve"> PAGEREF _Toc152443957 \h </w:instrText>
        </w:r>
        <w:r w:rsidR="0024320F">
          <w:rPr>
            <w:noProof/>
            <w:webHidden/>
          </w:rPr>
        </w:r>
        <w:r w:rsidR="0024320F">
          <w:rPr>
            <w:noProof/>
            <w:webHidden/>
          </w:rPr>
          <w:fldChar w:fldCharType="separate"/>
        </w:r>
        <w:r w:rsidR="0024320F">
          <w:rPr>
            <w:noProof/>
            <w:webHidden/>
          </w:rPr>
          <w:t>31</w:t>
        </w:r>
        <w:r w:rsidR="0024320F">
          <w:rPr>
            <w:noProof/>
            <w:webHidden/>
          </w:rPr>
          <w:fldChar w:fldCharType="end"/>
        </w:r>
      </w:hyperlink>
    </w:p>
    <w:p w14:paraId="25065376" w14:textId="4F1B4C24"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58" w:history="1">
        <w:r w:rsidR="0024320F" w:rsidRPr="0073180D">
          <w:rPr>
            <w:rStyle w:val="Hyperlink"/>
            <w:noProof/>
          </w:rPr>
          <w:t>Figura 13 - Primeiro Exemplo de Código em C#</w:t>
        </w:r>
        <w:r w:rsidR="0024320F">
          <w:rPr>
            <w:noProof/>
            <w:webHidden/>
          </w:rPr>
          <w:tab/>
        </w:r>
        <w:r w:rsidR="0024320F">
          <w:rPr>
            <w:noProof/>
            <w:webHidden/>
          </w:rPr>
          <w:fldChar w:fldCharType="begin"/>
        </w:r>
        <w:r w:rsidR="0024320F">
          <w:rPr>
            <w:noProof/>
            <w:webHidden/>
          </w:rPr>
          <w:instrText xml:space="preserve"> PAGEREF _Toc152443958 \h </w:instrText>
        </w:r>
        <w:r w:rsidR="0024320F">
          <w:rPr>
            <w:noProof/>
            <w:webHidden/>
          </w:rPr>
        </w:r>
        <w:r w:rsidR="0024320F">
          <w:rPr>
            <w:noProof/>
            <w:webHidden/>
          </w:rPr>
          <w:fldChar w:fldCharType="separate"/>
        </w:r>
        <w:r w:rsidR="0024320F">
          <w:rPr>
            <w:noProof/>
            <w:webHidden/>
          </w:rPr>
          <w:t>32</w:t>
        </w:r>
        <w:r w:rsidR="0024320F">
          <w:rPr>
            <w:noProof/>
            <w:webHidden/>
          </w:rPr>
          <w:fldChar w:fldCharType="end"/>
        </w:r>
      </w:hyperlink>
    </w:p>
    <w:p w14:paraId="7EBC98C6" w14:textId="55F8971E"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59" w:history="1">
        <w:r w:rsidR="0024320F" w:rsidRPr="0073180D">
          <w:rPr>
            <w:rStyle w:val="Hyperlink"/>
            <w:noProof/>
          </w:rPr>
          <w:t>Figura 14 - Segundo Exemplo de Código em C#</w:t>
        </w:r>
        <w:r w:rsidR="0024320F">
          <w:rPr>
            <w:noProof/>
            <w:webHidden/>
          </w:rPr>
          <w:tab/>
        </w:r>
        <w:r w:rsidR="0024320F">
          <w:rPr>
            <w:noProof/>
            <w:webHidden/>
          </w:rPr>
          <w:fldChar w:fldCharType="begin"/>
        </w:r>
        <w:r w:rsidR="0024320F">
          <w:rPr>
            <w:noProof/>
            <w:webHidden/>
          </w:rPr>
          <w:instrText xml:space="preserve"> PAGEREF _Toc152443959 \h </w:instrText>
        </w:r>
        <w:r w:rsidR="0024320F">
          <w:rPr>
            <w:noProof/>
            <w:webHidden/>
          </w:rPr>
        </w:r>
        <w:r w:rsidR="0024320F">
          <w:rPr>
            <w:noProof/>
            <w:webHidden/>
          </w:rPr>
          <w:fldChar w:fldCharType="separate"/>
        </w:r>
        <w:r w:rsidR="0024320F">
          <w:rPr>
            <w:noProof/>
            <w:webHidden/>
          </w:rPr>
          <w:t>33</w:t>
        </w:r>
        <w:r w:rsidR="0024320F">
          <w:rPr>
            <w:noProof/>
            <w:webHidden/>
          </w:rPr>
          <w:fldChar w:fldCharType="end"/>
        </w:r>
      </w:hyperlink>
    </w:p>
    <w:p w14:paraId="243DEC00" w14:textId="139CABE8"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60" w:history="1">
        <w:r w:rsidR="0024320F" w:rsidRPr="0073180D">
          <w:rPr>
            <w:rStyle w:val="Hyperlink"/>
            <w:noProof/>
          </w:rPr>
          <w:t>Figura 15 - Terceiro Exemplo de Código em C#</w:t>
        </w:r>
        <w:r w:rsidR="0024320F">
          <w:rPr>
            <w:noProof/>
            <w:webHidden/>
          </w:rPr>
          <w:tab/>
        </w:r>
        <w:r w:rsidR="0024320F">
          <w:rPr>
            <w:noProof/>
            <w:webHidden/>
          </w:rPr>
          <w:fldChar w:fldCharType="begin"/>
        </w:r>
        <w:r w:rsidR="0024320F">
          <w:rPr>
            <w:noProof/>
            <w:webHidden/>
          </w:rPr>
          <w:instrText xml:space="preserve"> PAGEREF _Toc152443960 \h </w:instrText>
        </w:r>
        <w:r w:rsidR="0024320F">
          <w:rPr>
            <w:noProof/>
            <w:webHidden/>
          </w:rPr>
        </w:r>
        <w:r w:rsidR="0024320F">
          <w:rPr>
            <w:noProof/>
            <w:webHidden/>
          </w:rPr>
          <w:fldChar w:fldCharType="separate"/>
        </w:r>
        <w:r w:rsidR="0024320F">
          <w:rPr>
            <w:noProof/>
            <w:webHidden/>
          </w:rPr>
          <w:t>34</w:t>
        </w:r>
        <w:r w:rsidR="0024320F">
          <w:rPr>
            <w:noProof/>
            <w:webHidden/>
          </w:rPr>
          <w:fldChar w:fldCharType="end"/>
        </w:r>
      </w:hyperlink>
    </w:p>
    <w:p w14:paraId="76939071" w14:textId="66AF4958"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61" w:history="1">
        <w:r w:rsidR="0024320F" w:rsidRPr="0073180D">
          <w:rPr>
            <w:rStyle w:val="Hyperlink"/>
            <w:noProof/>
          </w:rPr>
          <w:t>Figura 16 - Resultado da Codificação em C#</w:t>
        </w:r>
        <w:r w:rsidR="0024320F">
          <w:rPr>
            <w:noProof/>
            <w:webHidden/>
          </w:rPr>
          <w:tab/>
        </w:r>
        <w:r w:rsidR="0024320F">
          <w:rPr>
            <w:noProof/>
            <w:webHidden/>
          </w:rPr>
          <w:fldChar w:fldCharType="begin"/>
        </w:r>
        <w:r w:rsidR="0024320F">
          <w:rPr>
            <w:noProof/>
            <w:webHidden/>
          </w:rPr>
          <w:instrText xml:space="preserve"> PAGEREF _Toc152443961 \h </w:instrText>
        </w:r>
        <w:r w:rsidR="0024320F">
          <w:rPr>
            <w:noProof/>
            <w:webHidden/>
          </w:rPr>
        </w:r>
        <w:r w:rsidR="0024320F">
          <w:rPr>
            <w:noProof/>
            <w:webHidden/>
          </w:rPr>
          <w:fldChar w:fldCharType="separate"/>
        </w:r>
        <w:r w:rsidR="0024320F">
          <w:rPr>
            <w:noProof/>
            <w:webHidden/>
          </w:rPr>
          <w:t>35</w:t>
        </w:r>
        <w:r w:rsidR="0024320F">
          <w:rPr>
            <w:noProof/>
            <w:webHidden/>
          </w:rPr>
          <w:fldChar w:fldCharType="end"/>
        </w:r>
      </w:hyperlink>
    </w:p>
    <w:p w14:paraId="16193417" w14:textId="3C0E57A9"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62" w:history="1">
        <w:r w:rsidR="0024320F" w:rsidRPr="0073180D">
          <w:rPr>
            <w:rStyle w:val="Hyperlink"/>
            <w:noProof/>
          </w:rPr>
          <w:t>Figura 17 - Exemplo de Imagem No Blender</w:t>
        </w:r>
        <w:r w:rsidR="0024320F">
          <w:rPr>
            <w:noProof/>
            <w:webHidden/>
          </w:rPr>
          <w:tab/>
        </w:r>
        <w:r w:rsidR="0024320F">
          <w:rPr>
            <w:noProof/>
            <w:webHidden/>
          </w:rPr>
          <w:fldChar w:fldCharType="begin"/>
        </w:r>
        <w:r w:rsidR="0024320F">
          <w:rPr>
            <w:noProof/>
            <w:webHidden/>
          </w:rPr>
          <w:instrText xml:space="preserve"> PAGEREF _Toc152443962 \h </w:instrText>
        </w:r>
        <w:r w:rsidR="0024320F">
          <w:rPr>
            <w:noProof/>
            <w:webHidden/>
          </w:rPr>
        </w:r>
        <w:r w:rsidR="0024320F">
          <w:rPr>
            <w:noProof/>
            <w:webHidden/>
          </w:rPr>
          <w:fldChar w:fldCharType="separate"/>
        </w:r>
        <w:r w:rsidR="0024320F">
          <w:rPr>
            <w:noProof/>
            <w:webHidden/>
          </w:rPr>
          <w:t>36</w:t>
        </w:r>
        <w:r w:rsidR="0024320F">
          <w:rPr>
            <w:noProof/>
            <w:webHidden/>
          </w:rPr>
          <w:fldChar w:fldCharType="end"/>
        </w:r>
      </w:hyperlink>
    </w:p>
    <w:p w14:paraId="5FF025B4" w14:textId="15E646A2"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63" w:history="1">
        <w:r w:rsidR="0024320F" w:rsidRPr="0073180D">
          <w:rPr>
            <w:rStyle w:val="Hyperlink"/>
            <w:noProof/>
          </w:rPr>
          <w:t>Figura 18 - Primeiro Exemplo de Código com Flutter</w:t>
        </w:r>
        <w:r w:rsidR="0024320F">
          <w:rPr>
            <w:noProof/>
            <w:webHidden/>
          </w:rPr>
          <w:tab/>
        </w:r>
        <w:r w:rsidR="0024320F">
          <w:rPr>
            <w:noProof/>
            <w:webHidden/>
          </w:rPr>
          <w:fldChar w:fldCharType="begin"/>
        </w:r>
        <w:r w:rsidR="0024320F">
          <w:rPr>
            <w:noProof/>
            <w:webHidden/>
          </w:rPr>
          <w:instrText xml:space="preserve"> PAGEREF _Toc152443963 \h </w:instrText>
        </w:r>
        <w:r w:rsidR="0024320F">
          <w:rPr>
            <w:noProof/>
            <w:webHidden/>
          </w:rPr>
        </w:r>
        <w:r w:rsidR="0024320F">
          <w:rPr>
            <w:noProof/>
            <w:webHidden/>
          </w:rPr>
          <w:fldChar w:fldCharType="separate"/>
        </w:r>
        <w:r w:rsidR="0024320F">
          <w:rPr>
            <w:noProof/>
            <w:webHidden/>
          </w:rPr>
          <w:t>37</w:t>
        </w:r>
        <w:r w:rsidR="0024320F">
          <w:rPr>
            <w:noProof/>
            <w:webHidden/>
          </w:rPr>
          <w:fldChar w:fldCharType="end"/>
        </w:r>
      </w:hyperlink>
    </w:p>
    <w:p w14:paraId="1AE351F2" w14:textId="497EA6FE"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64" w:history="1">
        <w:r w:rsidR="0024320F" w:rsidRPr="0073180D">
          <w:rPr>
            <w:rStyle w:val="Hyperlink"/>
            <w:noProof/>
          </w:rPr>
          <w:t>Figura 19 - Segundo Exemplo de Código com Flutter</w:t>
        </w:r>
        <w:r w:rsidR="0024320F">
          <w:rPr>
            <w:noProof/>
            <w:webHidden/>
          </w:rPr>
          <w:tab/>
        </w:r>
        <w:r w:rsidR="0024320F">
          <w:rPr>
            <w:noProof/>
            <w:webHidden/>
          </w:rPr>
          <w:fldChar w:fldCharType="begin"/>
        </w:r>
        <w:r w:rsidR="0024320F">
          <w:rPr>
            <w:noProof/>
            <w:webHidden/>
          </w:rPr>
          <w:instrText xml:space="preserve"> PAGEREF _Toc152443964 \h </w:instrText>
        </w:r>
        <w:r w:rsidR="0024320F">
          <w:rPr>
            <w:noProof/>
            <w:webHidden/>
          </w:rPr>
        </w:r>
        <w:r w:rsidR="0024320F">
          <w:rPr>
            <w:noProof/>
            <w:webHidden/>
          </w:rPr>
          <w:fldChar w:fldCharType="separate"/>
        </w:r>
        <w:r w:rsidR="0024320F">
          <w:rPr>
            <w:noProof/>
            <w:webHidden/>
          </w:rPr>
          <w:t>38</w:t>
        </w:r>
        <w:r w:rsidR="0024320F">
          <w:rPr>
            <w:noProof/>
            <w:webHidden/>
          </w:rPr>
          <w:fldChar w:fldCharType="end"/>
        </w:r>
      </w:hyperlink>
    </w:p>
    <w:p w14:paraId="1DCB6571" w14:textId="60F7345F"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65" w:history="1">
        <w:r w:rsidR="0024320F" w:rsidRPr="0073180D">
          <w:rPr>
            <w:rStyle w:val="Hyperlink"/>
            <w:noProof/>
          </w:rPr>
          <w:t>Figura 20 – Resultado da Codificação com Flutter</w:t>
        </w:r>
        <w:r w:rsidR="0024320F">
          <w:rPr>
            <w:noProof/>
            <w:webHidden/>
          </w:rPr>
          <w:tab/>
        </w:r>
        <w:r w:rsidR="0024320F">
          <w:rPr>
            <w:noProof/>
            <w:webHidden/>
          </w:rPr>
          <w:fldChar w:fldCharType="begin"/>
        </w:r>
        <w:r w:rsidR="0024320F">
          <w:rPr>
            <w:noProof/>
            <w:webHidden/>
          </w:rPr>
          <w:instrText xml:space="preserve"> PAGEREF _Toc152443965 \h </w:instrText>
        </w:r>
        <w:r w:rsidR="0024320F">
          <w:rPr>
            <w:noProof/>
            <w:webHidden/>
          </w:rPr>
        </w:r>
        <w:r w:rsidR="0024320F">
          <w:rPr>
            <w:noProof/>
            <w:webHidden/>
          </w:rPr>
          <w:fldChar w:fldCharType="separate"/>
        </w:r>
        <w:r w:rsidR="0024320F">
          <w:rPr>
            <w:noProof/>
            <w:webHidden/>
          </w:rPr>
          <w:t>39</w:t>
        </w:r>
        <w:r w:rsidR="0024320F">
          <w:rPr>
            <w:noProof/>
            <w:webHidden/>
          </w:rPr>
          <w:fldChar w:fldCharType="end"/>
        </w:r>
      </w:hyperlink>
    </w:p>
    <w:p w14:paraId="1EFF6031" w14:textId="12D2F12F"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66" w:history="1">
        <w:r w:rsidR="0024320F" w:rsidRPr="0073180D">
          <w:rPr>
            <w:rStyle w:val="Hyperlink"/>
            <w:noProof/>
          </w:rPr>
          <w:t>Figura 21 - Exemplo de Banco Não Relacional: Firebase</w:t>
        </w:r>
        <w:r w:rsidR="0024320F">
          <w:rPr>
            <w:noProof/>
            <w:webHidden/>
          </w:rPr>
          <w:tab/>
        </w:r>
        <w:r w:rsidR="0024320F">
          <w:rPr>
            <w:noProof/>
            <w:webHidden/>
          </w:rPr>
          <w:fldChar w:fldCharType="begin"/>
        </w:r>
        <w:r w:rsidR="0024320F">
          <w:rPr>
            <w:noProof/>
            <w:webHidden/>
          </w:rPr>
          <w:instrText xml:space="preserve"> PAGEREF _Toc152443966 \h </w:instrText>
        </w:r>
        <w:r w:rsidR="0024320F">
          <w:rPr>
            <w:noProof/>
            <w:webHidden/>
          </w:rPr>
        </w:r>
        <w:r w:rsidR="0024320F">
          <w:rPr>
            <w:noProof/>
            <w:webHidden/>
          </w:rPr>
          <w:fldChar w:fldCharType="separate"/>
        </w:r>
        <w:r w:rsidR="0024320F">
          <w:rPr>
            <w:noProof/>
            <w:webHidden/>
          </w:rPr>
          <w:t>40</w:t>
        </w:r>
        <w:r w:rsidR="0024320F">
          <w:rPr>
            <w:noProof/>
            <w:webHidden/>
          </w:rPr>
          <w:fldChar w:fldCharType="end"/>
        </w:r>
      </w:hyperlink>
    </w:p>
    <w:p w14:paraId="4619FDDC" w14:textId="130F0C8D"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67" w:history="1">
        <w:r w:rsidR="0024320F" w:rsidRPr="0073180D">
          <w:rPr>
            <w:rStyle w:val="Hyperlink"/>
            <w:noProof/>
          </w:rPr>
          <w:t>Figura 22 - Exemplo de Grafo</w:t>
        </w:r>
        <w:r w:rsidR="0024320F">
          <w:rPr>
            <w:noProof/>
            <w:webHidden/>
          </w:rPr>
          <w:tab/>
        </w:r>
        <w:r w:rsidR="0024320F">
          <w:rPr>
            <w:noProof/>
            <w:webHidden/>
          </w:rPr>
          <w:fldChar w:fldCharType="begin"/>
        </w:r>
        <w:r w:rsidR="0024320F">
          <w:rPr>
            <w:noProof/>
            <w:webHidden/>
          </w:rPr>
          <w:instrText xml:space="preserve"> PAGEREF _Toc152443967 \h </w:instrText>
        </w:r>
        <w:r w:rsidR="0024320F">
          <w:rPr>
            <w:noProof/>
            <w:webHidden/>
          </w:rPr>
        </w:r>
        <w:r w:rsidR="0024320F">
          <w:rPr>
            <w:noProof/>
            <w:webHidden/>
          </w:rPr>
          <w:fldChar w:fldCharType="separate"/>
        </w:r>
        <w:r w:rsidR="0024320F">
          <w:rPr>
            <w:noProof/>
            <w:webHidden/>
          </w:rPr>
          <w:t>41</w:t>
        </w:r>
        <w:r w:rsidR="0024320F">
          <w:rPr>
            <w:noProof/>
            <w:webHidden/>
          </w:rPr>
          <w:fldChar w:fldCharType="end"/>
        </w:r>
      </w:hyperlink>
    </w:p>
    <w:p w14:paraId="6E2CB464" w14:textId="7E110435"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68" w:history="1">
        <w:r w:rsidR="0024320F" w:rsidRPr="0073180D">
          <w:rPr>
            <w:rStyle w:val="Hyperlink"/>
            <w:noProof/>
          </w:rPr>
          <w:t>Figura 23 - Diagrama de Caso de Uso AR-PIN</w:t>
        </w:r>
        <w:r w:rsidR="0024320F">
          <w:rPr>
            <w:noProof/>
            <w:webHidden/>
          </w:rPr>
          <w:tab/>
        </w:r>
        <w:r w:rsidR="0024320F">
          <w:rPr>
            <w:noProof/>
            <w:webHidden/>
          </w:rPr>
          <w:fldChar w:fldCharType="begin"/>
        </w:r>
        <w:r w:rsidR="0024320F">
          <w:rPr>
            <w:noProof/>
            <w:webHidden/>
          </w:rPr>
          <w:instrText xml:space="preserve"> PAGEREF _Toc152443968 \h </w:instrText>
        </w:r>
        <w:r w:rsidR="0024320F">
          <w:rPr>
            <w:noProof/>
            <w:webHidden/>
          </w:rPr>
        </w:r>
        <w:r w:rsidR="0024320F">
          <w:rPr>
            <w:noProof/>
            <w:webHidden/>
          </w:rPr>
          <w:fldChar w:fldCharType="separate"/>
        </w:r>
        <w:r w:rsidR="0024320F">
          <w:rPr>
            <w:noProof/>
            <w:webHidden/>
          </w:rPr>
          <w:t>42</w:t>
        </w:r>
        <w:r w:rsidR="0024320F">
          <w:rPr>
            <w:noProof/>
            <w:webHidden/>
          </w:rPr>
          <w:fldChar w:fldCharType="end"/>
        </w:r>
      </w:hyperlink>
    </w:p>
    <w:p w14:paraId="44114781" w14:textId="310A1D0D"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69" w:history="1">
        <w:r w:rsidR="0024320F" w:rsidRPr="0073180D">
          <w:rPr>
            <w:rStyle w:val="Hyperlink"/>
            <w:noProof/>
          </w:rPr>
          <w:t>Figura 24 - Diagrama de Classe AR-PIN</w:t>
        </w:r>
        <w:r w:rsidR="0024320F">
          <w:rPr>
            <w:noProof/>
            <w:webHidden/>
          </w:rPr>
          <w:tab/>
        </w:r>
        <w:r w:rsidR="0024320F">
          <w:rPr>
            <w:noProof/>
            <w:webHidden/>
          </w:rPr>
          <w:fldChar w:fldCharType="begin"/>
        </w:r>
        <w:r w:rsidR="0024320F">
          <w:rPr>
            <w:noProof/>
            <w:webHidden/>
          </w:rPr>
          <w:instrText xml:space="preserve"> PAGEREF _Toc152443969 \h </w:instrText>
        </w:r>
        <w:r w:rsidR="0024320F">
          <w:rPr>
            <w:noProof/>
            <w:webHidden/>
          </w:rPr>
        </w:r>
        <w:r w:rsidR="0024320F">
          <w:rPr>
            <w:noProof/>
            <w:webHidden/>
          </w:rPr>
          <w:fldChar w:fldCharType="separate"/>
        </w:r>
        <w:r w:rsidR="0024320F">
          <w:rPr>
            <w:noProof/>
            <w:webHidden/>
          </w:rPr>
          <w:t>53</w:t>
        </w:r>
        <w:r w:rsidR="0024320F">
          <w:rPr>
            <w:noProof/>
            <w:webHidden/>
          </w:rPr>
          <w:fldChar w:fldCharType="end"/>
        </w:r>
      </w:hyperlink>
    </w:p>
    <w:p w14:paraId="65F0FE59" w14:textId="556F7046"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70" w:history="1">
        <w:r w:rsidR="0024320F" w:rsidRPr="0073180D">
          <w:rPr>
            <w:rStyle w:val="Hyperlink"/>
            <w:noProof/>
          </w:rPr>
          <w:t>Figura 25 - Diagrama de Atividade Realizar Cadastro</w:t>
        </w:r>
        <w:r w:rsidR="0024320F">
          <w:rPr>
            <w:noProof/>
            <w:webHidden/>
          </w:rPr>
          <w:tab/>
        </w:r>
        <w:r w:rsidR="0024320F">
          <w:rPr>
            <w:noProof/>
            <w:webHidden/>
          </w:rPr>
          <w:fldChar w:fldCharType="begin"/>
        </w:r>
        <w:r w:rsidR="0024320F">
          <w:rPr>
            <w:noProof/>
            <w:webHidden/>
          </w:rPr>
          <w:instrText xml:space="preserve"> PAGEREF _Toc152443970 \h </w:instrText>
        </w:r>
        <w:r w:rsidR="0024320F">
          <w:rPr>
            <w:noProof/>
            <w:webHidden/>
          </w:rPr>
        </w:r>
        <w:r w:rsidR="0024320F">
          <w:rPr>
            <w:noProof/>
            <w:webHidden/>
          </w:rPr>
          <w:fldChar w:fldCharType="separate"/>
        </w:r>
        <w:r w:rsidR="0024320F">
          <w:rPr>
            <w:noProof/>
            <w:webHidden/>
          </w:rPr>
          <w:t>55</w:t>
        </w:r>
        <w:r w:rsidR="0024320F">
          <w:rPr>
            <w:noProof/>
            <w:webHidden/>
          </w:rPr>
          <w:fldChar w:fldCharType="end"/>
        </w:r>
      </w:hyperlink>
    </w:p>
    <w:p w14:paraId="695A780B" w14:textId="01994830"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71" w:history="1">
        <w:r w:rsidR="0024320F" w:rsidRPr="0073180D">
          <w:rPr>
            <w:rStyle w:val="Hyperlink"/>
            <w:noProof/>
          </w:rPr>
          <w:t xml:space="preserve">Figura 26 - Diagrama de Atividade Realizar Login </w:t>
        </w:r>
        <w:r w:rsidR="0024320F">
          <w:rPr>
            <w:noProof/>
            <w:webHidden/>
          </w:rPr>
          <w:tab/>
        </w:r>
        <w:r w:rsidR="0024320F">
          <w:rPr>
            <w:noProof/>
            <w:webHidden/>
          </w:rPr>
          <w:fldChar w:fldCharType="begin"/>
        </w:r>
        <w:r w:rsidR="0024320F">
          <w:rPr>
            <w:noProof/>
            <w:webHidden/>
          </w:rPr>
          <w:instrText xml:space="preserve"> PAGEREF _Toc152443971 \h </w:instrText>
        </w:r>
        <w:r w:rsidR="0024320F">
          <w:rPr>
            <w:noProof/>
            <w:webHidden/>
          </w:rPr>
        </w:r>
        <w:r w:rsidR="0024320F">
          <w:rPr>
            <w:noProof/>
            <w:webHidden/>
          </w:rPr>
          <w:fldChar w:fldCharType="separate"/>
        </w:r>
        <w:r w:rsidR="0024320F">
          <w:rPr>
            <w:noProof/>
            <w:webHidden/>
          </w:rPr>
          <w:t>56</w:t>
        </w:r>
        <w:r w:rsidR="0024320F">
          <w:rPr>
            <w:noProof/>
            <w:webHidden/>
          </w:rPr>
          <w:fldChar w:fldCharType="end"/>
        </w:r>
      </w:hyperlink>
    </w:p>
    <w:p w14:paraId="4EBC246C" w14:textId="1CDF5EF8"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72" w:history="1">
        <w:r w:rsidR="0024320F" w:rsidRPr="0073180D">
          <w:rPr>
            <w:rStyle w:val="Hyperlink"/>
            <w:noProof/>
          </w:rPr>
          <w:t>Figura 27 - Diagrama de Atividade Alterar Foto</w:t>
        </w:r>
        <w:r w:rsidR="0024320F">
          <w:rPr>
            <w:noProof/>
            <w:webHidden/>
          </w:rPr>
          <w:tab/>
        </w:r>
        <w:r w:rsidR="0024320F">
          <w:rPr>
            <w:noProof/>
            <w:webHidden/>
          </w:rPr>
          <w:fldChar w:fldCharType="begin"/>
        </w:r>
        <w:r w:rsidR="0024320F">
          <w:rPr>
            <w:noProof/>
            <w:webHidden/>
          </w:rPr>
          <w:instrText xml:space="preserve"> PAGEREF _Toc152443972 \h </w:instrText>
        </w:r>
        <w:r w:rsidR="0024320F">
          <w:rPr>
            <w:noProof/>
            <w:webHidden/>
          </w:rPr>
        </w:r>
        <w:r w:rsidR="0024320F">
          <w:rPr>
            <w:noProof/>
            <w:webHidden/>
          </w:rPr>
          <w:fldChar w:fldCharType="separate"/>
        </w:r>
        <w:r w:rsidR="0024320F">
          <w:rPr>
            <w:noProof/>
            <w:webHidden/>
          </w:rPr>
          <w:t>57</w:t>
        </w:r>
        <w:r w:rsidR="0024320F">
          <w:rPr>
            <w:noProof/>
            <w:webHidden/>
          </w:rPr>
          <w:fldChar w:fldCharType="end"/>
        </w:r>
      </w:hyperlink>
    </w:p>
    <w:p w14:paraId="22CE28B0" w14:textId="5DAB35F5"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73" w:history="1">
        <w:r w:rsidR="0024320F" w:rsidRPr="0073180D">
          <w:rPr>
            <w:rStyle w:val="Hyperlink"/>
            <w:noProof/>
          </w:rPr>
          <w:t>Figura 28 - Diagrama de Atividade Deletar Conta</w:t>
        </w:r>
        <w:r w:rsidR="0024320F">
          <w:rPr>
            <w:noProof/>
            <w:webHidden/>
          </w:rPr>
          <w:tab/>
        </w:r>
        <w:r w:rsidR="0024320F">
          <w:rPr>
            <w:noProof/>
            <w:webHidden/>
          </w:rPr>
          <w:fldChar w:fldCharType="begin"/>
        </w:r>
        <w:r w:rsidR="0024320F">
          <w:rPr>
            <w:noProof/>
            <w:webHidden/>
          </w:rPr>
          <w:instrText xml:space="preserve"> PAGEREF _Toc152443973 \h </w:instrText>
        </w:r>
        <w:r w:rsidR="0024320F">
          <w:rPr>
            <w:noProof/>
            <w:webHidden/>
          </w:rPr>
        </w:r>
        <w:r w:rsidR="0024320F">
          <w:rPr>
            <w:noProof/>
            <w:webHidden/>
          </w:rPr>
          <w:fldChar w:fldCharType="separate"/>
        </w:r>
        <w:r w:rsidR="0024320F">
          <w:rPr>
            <w:noProof/>
            <w:webHidden/>
          </w:rPr>
          <w:t>58</w:t>
        </w:r>
        <w:r w:rsidR="0024320F">
          <w:rPr>
            <w:noProof/>
            <w:webHidden/>
          </w:rPr>
          <w:fldChar w:fldCharType="end"/>
        </w:r>
      </w:hyperlink>
    </w:p>
    <w:p w14:paraId="59FBBF87" w14:textId="62A8C9B3"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74" w:history="1">
        <w:r w:rsidR="0024320F" w:rsidRPr="0073180D">
          <w:rPr>
            <w:rStyle w:val="Hyperlink"/>
            <w:noProof/>
          </w:rPr>
          <w:t>Figura 29 - Diagrama de Atividade Realizar LogOut</w:t>
        </w:r>
        <w:r w:rsidR="0024320F">
          <w:rPr>
            <w:noProof/>
            <w:webHidden/>
          </w:rPr>
          <w:tab/>
        </w:r>
        <w:r w:rsidR="0024320F">
          <w:rPr>
            <w:noProof/>
            <w:webHidden/>
          </w:rPr>
          <w:fldChar w:fldCharType="begin"/>
        </w:r>
        <w:r w:rsidR="0024320F">
          <w:rPr>
            <w:noProof/>
            <w:webHidden/>
          </w:rPr>
          <w:instrText xml:space="preserve"> PAGEREF _Toc152443974 \h </w:instrText>
        </w:r>
        <w:r w:rsidR="0024320F">
          <w:rPr>
            <w:noProof/>
            <w:webHidden/>
          </w:rPr>
        </w:r>
        <w:r w:rsidR="0024320F">
          <w:rPr>
            <w:noProof/>
            <w:webHidden/>
          </w:rPr>
          <w:fldChar w:fldCharType="separate"/>
        </w:r>
        <w:r w:rsidR="0024320F">
          <w:rPr>
            <w:noProof/>
            <w:webHidden/>
          </w:rPr>
          <w:t>59</w:t>
        </w:r>
        <w:r w:rsidR="0024320F">
          <w:rPr>
            <w:noProof/>
            <w:webHidden/>
          </w:rPr>
          <w:fldChar w:fldCharType="end"/>
        </w:r>
      </w:hyperlink>
    </w:p>
    <w:p w14:paraId="29EF84D9" w14:textId="0DCDB03D"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75" w:history="1">
        <w:r w:rsidR="0024320F" w:rsidRPr="0073180D">
          <w:rPr>
            <w:rStyle w:val="Hyperlink"/>
            <w:noProof/>
          </w:rPr>
          <w:t>Figura 30 - Diagrama de Atividade Selecionar Tutorial</w:t>
        </w:r>
        <w:r w:rsidR="0024320F">
          <w:rPr>
            <w:noProof/>
            <w:webHidden/>
          </w:rPr>
          <w:tab/>
        </w:r>
        <w:r w:rsidR="0024320F">
          <w:rPr>
            <w:noProof/>
            <w:webHidden/>
          </w:rPr>
          <w:fldChar w:fldCharType="begin"/>
        </w:r>
        <w:r w:rsidR="0024320F">
          <w:rPr>
            <w:noProof/>
            <w:webHidden/>
          </w:rPr>
          <w:instrText xml:space="preserve"> PAGEREF _Toc152443975 \h </w:instrText>
        </w:r>
        <w:r w:rsidR="0024320F">
          <w:rPr>
            <w:noProof/>
            <w:webHidden/>
          </w:rPr>
        </w:r>
        <w:r w:rsidR="0024320F">
          <w:rPr>
            <w:noProof/>
            <w:webHidden/>
          </w:rPr>
          <w:fldChar w:fldCharType="separate"/>
        </w:r>
        <w:r w:rsidR="0024320F">
          <w:rPr>
            <w:noProof/>
            <w:webHidden/>
          </w:rPr>
          <w:t>60</w:t>
        </w:r>
        <w:r w:rsidR="0024320F">
          <w:rPr>
            <w:noProof/>
            <w:webHidden/>
          </w:rPr>
          <w:fldChar w:fldCharType="end"/>
        </w:r>
      </w:hyperlink>
    </w:p>
    <w:p w14:paraId="64C83466" w14:textId="58044F0B"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76" w:history="1">
        <w:r w:rsidR="0024320F" w:rsidRPr="0073180D">
          <w:rPr>
            <w:rStyle w:val="Hyperlink"/>
            <w:noProof/>
          </w:rPr>
          <w:t>Figura 31 - Diagrama de Atividade Visualizar Exemplo de Código</w:t>
        </w:r>
        <w:r w:rsidR="0024320F">
          <w:rPr>
            <w:noProof/>
            <w:webHidden/>
          </w:rPr>
          <w:tab/>
        </w:r>
        <w:r w:rsidR="0024320F">
          <w:rPr>
            <w:noProof/>
            <w:webHidden/>
          </w:rPr>
          <w:fldChar w:fldCharType="begin"/>
        </w:r>
        <w:r w:rsidR="0024320F">
          <w:rPr>
            <w:noProof/>
            <w:webHidden/>
          </w:rPr>
          <w:instrText xml:space="preserve"> PAGEREF _Toc152443976 \h </w:instrText>
        </w:r>
        <w:r w:rsidR="0024320F">
          <w:rPr>
            <w:noProof/>
            <w:webHidden/>
          </w:rPr>
        </w:r>
        <w:r w:rsidR="0024320F">
          <w:rPr>
            <w:noProof/>
            <w:webHidden/>
          </w:rPr>
          <w:fldChar w:fldCharType="separate"/>
        </w:r>
        <w:r w:rsidR="0024320F">
          <w:rPr>
            <w:noProof/>
            <w:webHidden/>
          </w:rPr>
          <w:t>61</w:t>
        </w:r>
        <w:r w:rsidR="0024320F">
          <w:rPr>
            <w:noProof/>
            <w:webHidden/>
          </w:rPr>
          <w:fldChar w:fldCharType="end"/>
        </w:r>
      </w:hyperlink>
    </w:p>
    <w:p w14:paraId="6F8F1667" w14:textId="61F4B4CD"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77" w:history="1">
        <w:r w:rsidR="0024320F" w:rsidRPr="0073180D">
          <w:rPr>
            <w:rStyle w:val="Hyperlink"/>
            <w:noProof/>
          </w:rPr>
          <w:t>Figura 32 - Diagrama de Atividade Visualizar Material Didático</w:t>
        </w:r>
        <w:r w:rsidR="0024320F">
          <w:rPr>
            <w:noProof/>
            <w:webHidden/>
          </w:rPr>
          <w:tab/>
        </w:r>
        <w:r w:rsidR="0024320F">
          <w:rPr>
            <w:noProof/>
            <w:webHidden/>
          </w:rPr>
          <w:fldChar w:fldCharType="begin"/>
        </w:r>
        <w:r w:rsidR="0024320F">
          <w:rPr>
            <w:noProof/>
            <w:webHidden/>
          </w:rPr>
          <w:instrText xml:space="preserve"> PAGEREF _Toc152443977 \h </w:instrText>
        </w:r>
        <w:r w:rsidR="0024320F">
          <w:rPr>
            <w:noProof/>
            <w:webHidden/>
          </w:rPr>
        </w:r>
        <w:r w:rsidR="0024320F">
          <w:rPr>
            <w:noProof/>
            <w:webHidden/>
          </w:rPr>
          <w:fldChar w:fldCharType="separate"/>
        </w:r>
        <w:r w:rsidR="0024320F">
          <w:rPr>
            <w:noProof/>
            <w:webHidden/>
          </w:rPr>
          <w:t>62</w:t>
        </w:r>
        <w:r w:rsidR="0024320F">
          <w:rPr>
            <w:noProof/>
            <w:webHidden/>
          </w:rPr>
          <w:fldChar w:fldCharType="end"/>
        </w:r>
      </w:hyperlink>
    </w:p>
    <w:p w14:paraId="5F5B5617" w14:textId="4E83CC1A"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78" w:history="1">
        <w:r w:rsidR="0024320F" w:rsidRPr="0073180D">
          <w:rPr>
            <w:rStyle w:val="Hyperlink"/>
            <w:noProof/>
          </w:rPr>
          <w:t>Figura 33 - Diagrama de Atividade Realizar Questionário</w:t>
        </w:r>
        <w:r w:rsidR="0024320F">
          <w:rPr>
            <w:noProof/>
            <w:webHidden/>
          </w:rPr>
          <w:tab/>
        </w:r>
        <w:r w:rsidR="0024320F">
          <w:rPr>
            <w:noProof/>
            <w:webHidden/>
          </w:rPr>
          <w:fldChar w:fldCharType="begin"/>
        </w:r>
        <w:r w:rsidR="0024320F">
          <w:rPr>
            <w:noProof/>
            <w:webHidden/>
          </w:rPr>
          <w:instrText xml:space="preserve"> PAGEREF _Toc152443978 \h </w:instrText>
        </w:r>
        <w:r w:rsidR="0024320F">
          <w:rPr>
            <w:noProof/>
            <w:webHidden/>
          </w:rPr>
        </w:r>
        <w:r w:rsidR="0024320F">
          <w:rPr>
            <w:noProof/>
            <w:webHidden/>
          </w:rPr>
          <w:fldChar w:fldCharType="separate"/>
        </w:r>
        <w:r w:rsidR="0024320F">
          <w:rPr>
            <w:noProof/>
            <w:webHidden/>
          </w:rPr>
          <w:t>63</w:t>
        </w:r>
        <w:r w:rsidR="0024320F">
          <w:rPr>
            <w:noProof/>
            <w:webHidden/>
          </w:rPr>
          <w:fldChar w:fldCharType="end"/>
        </w:r>
      </w:hyperlink>
    </w:p>
    <w:p w14:paraId="4E02A71E" w14:textId="5B23E52C"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79" w:history="1">
        <w:r w:rsidR="0024320F" w:rsidRPr="0073180D">
          <w:rPr>
            <w:rStyle w:val="Hyperlink"/>
            <w:noProof/>
          </w:rPr>
          <w:t>Figura 34 - Diagrama de Atividade  Visualizar Modelo 3D em RA</w:t>
        </w:r>
        <w:r w:rsidR="0024320F">
          <w:rPr>
            <w:noProof/>
            <w:webHidden/>
          </w:rPr>
          <w:tab/>
        </w:r>
        <w:r w:rsidR="0024320F">
          <w:rPr>
            <w:noProof/>
            <w:webHidden/>
          </w:rPr>
          <w:fldChar w:fldCharType="begin"/>
        </w:r>
        <w:r w:rsidR="0024320F">
          <w:rPr>
            <w:noProof/>
            <w:webHidden/>
          </w:rPr>
          <w:instrText xml:space="preserve"> PAGEREF _Toc152443979 \h </w:instrText>
        </w:r>
        <w:r w:rsidR="0024320F">
          <w:rPr>
            <w:noProof/>
            <w:webHidden/>
          </w:rPr>
        </w:r>
        <w:r w:rsidR="0024320F">
          <w:rPr>
            <w:noProof/>
            <w:webHidden/>
          </w:rPr>
          <w:fldChar w:fldCharType="separate"/>
        </w:r>
        <w:r w:rsidR="0024320F">
          <w:rPr>
            <w:noProof/>
            <w:webHidden/>
          </w:rPr>
          <w:t>64</w:t>
        </w:r>
        <w:r w:rsidR="0024320F">
          <w:rPr>
            <w:noProof/>
            <w:webHidden/>
          </w:rPr>
          <w:fldChar w:fldCharType="end"/>
        </w:r>
      </w:hyperlink>
    </w:p>
    <w:p w14:paraId="56D1FFEA" w14:textId="75FB396D"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80" w:history="1">
        <w:r w:rsidR="0024320F" w:rsidRPr="0073180D">
          <w:rPr>
            <w:rStyle w:val="Hyperlink"/>
            <w:noProof/>
          </w:rPr>
          <w:t>Figura 35 - Diagrama de Sequência Cadastrar Desenvolvedor</w:t>
        </w:r>
        <w:r w:rsidR="0024320F">
          <w:rPr>
            <w:noProof/>
            <w:webHidden/>
          </w:rPr>
          <w:tab/>
        </w:r>
        <w:r w:rsidR="0024320F">
          <w:rPr>
            <w:noProof/>
            <w:webHidden/>
          </w:rPr>
          <w:fldChar w:fldCharType="begin"/>
        </w:r>
        <w:r w:rsidR="0024320F">
          <w:rPr>
            <w:noProof/>
            <w:webHidden/>
          </w:rPr>
          <w:instrText xml:space="preserve"> PAGEREF _Toc152443980 \h </w:instrText>
        </w:r>
        <w:r w:rsidR="0024320F">
          <w:rPr>
            <w:noProof/>
            <w:webHidden/>
          </w:rPr>
        </w:r>
        <w:r w:rsidR="0024320F">
          <w:rPr>
            <w:noProof/>
            <w:webHidden/>
          </w:rPr>
          <w:fldChar w:fldCharType="separate"/>
        </w:r>
        <w:r w:rsidR="0024320F">
          <w:rPr>
            <w:noProof/>
            <w:webHidden/>
          </w:rPr>
          <w:t>65</w:t>
        </w:r>
        <w:r w:rsidR="0024320F">
          <w:rPr>
            <w:noProof/>
            <w:webHidden/>
          </w:rPr>
          <w:fldChar w:fldCharType="end"/>
        </w:r>
      </w:hyperlink>
    </w:p>
    <w:p w14:paraId="5153A1ED" w14:textId="6C903127"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81" w:history="1">
        <w:r w:rsidR="0024320F" w:rsidRPr="0073180D">
          <w:rPr>
            <w:rStyle w:val="Hyperlink"/>
            <w:noProof/>
          </w:rPr>
          <w:t>Figura 36 - Diagrama de Sequência Visualizar Conta</w:t>
        </w:r>
        <w:r w:rsidR="0024320F">
          <w:rPr>
            <w:noProof/>
            <w:webHidden/>
          </w:rPr>
          <w:tab/>
        </w:r>
        <w:r w:rsidR="0024320F">
          <w:rPr>
            <w:noProof/>
            <w:webHidden/>
          </w:rPr>
          <w:fldChar w:fldCharType="begin"/>
        </w:r>
        <w:r w:rsidR="0024320F">
          <w:rPr>
            <w:noProof/>
            <w:webHidden/>
          </w:rPr>
          <w:instrText xml:space="preserve"> PAGEREF _Toc152443981 \h </w:instrText>
        </w:r>
        <w:r w:rsidR="0024320F">
          <w:rPr>
            <w:noProof/>
            <w:webHidden/>
          </w:rPr>
        </w:r>
        <w:r w:rsidR="0024320F">
          <w:rPr>
            <w:noProof/>
            <w:webHidden/>
          </w:rPr>
          <w:fldChar w:fldCharType="separate"/>
        </w:r>
        <w:r w:rsidR="0024320F">
          <w:rPr>
            <w:noProof/>
            <w:webHidden/>
          </w:rPr>
          <w:t>66</w:t>
        </w:r>
        <w:r w:rsidR="0024320F">
          <w:rPr>
            <w:noProof/>
            <w:webHidden/>
          </w:rPr>
          <w:fldChar w:fldCharType="end"/>
        </w:r>
      </w:hyperlink>
    </w:p>
    <w:p w14:paraId="1077ECD9" w14:textId="71F0F7C5"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82" w:history="1">
        <w:r w:rsidR="0024320F" w:rsidRPr="0073180D">
          <w:rPr>
            <w:rStyle w:val="Hyperlink"/>
            <w:noProof/>
          </w:rPr>
          <w:t>Figura 37 - Diagrama de Sequência Deletar Conta</w:t>
        </w:r>
        <w:r w:rsidR="0024320F">
          <w:rPr>
            <w:noProof/>
            <w:webHidden/>
          </w:rPr>
          <w:tab/>
        </w:r>
        <w:r w:rsidR="0024320F">
          <w:rPr>
            <w:noProof/>
            <w:webHidden/>
          </w:rPr>
          <w:fldChar w:fldCharType="begin"/>
        </w:r>
        <w:r w:rsidR="0024320F">
          <w:rPr>
            <w:noProof/>
            <w:webHidden/>
          </w:rPr>
          <w:instrText xml:space="preserve"> PAGEREF _Toc152443982 \h </w:instrText>
        </w:r>
        <w:r w:rsidR="0024320F">
          <w:rPr>
            <w:noProof/>
            <w:webHidden/>
          </w:rPr>
        </w:r>
        <w:r w:rsidR="0024320F">
          <w:rPr>
            <w:noProof/>
            <w:webHidden/>
          </w:rPr>
          <w:fldChar w:fldCharType="separate"/>
        </w:r>
        <w:r w:rsidR="0024320F">
          <w:rPr>
            <w:noProof/>
            <w:webHidden/>
          </w:rPr>
          <w:t>67</w:t>
        </w:r>
        <w:r w:rsidR="0024320F">
          <w:rPr>
            <w:noProof/>
            <w:webHidden/>
          </w:rPr>
          <w:fldChar w:fldCharType="end"/>
        </w:r>
      </w:hyperlink>
    </w:p>
    <w:p w14:paraId="63C5FBF3" w14:textId="6D23E6FA"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83" w:history="1">
        <w:r w:rsidR="0024320F" w:rsidRPr="0073180D">
          <w:rPr>
            <w:rStyle w:val="Hyperlink"/>
            <w:noProof/>
          </w:rPr>
          <w:t>Figura 38 - Diagrama de Sequência Realizar Questionário</w:t>
        </w:r>
        <w:r w:rsidR="0024320F">
          <w:rPr>
            <w:noProof/>
            <w:webHidden/>
          </w:rPr>
          <w:tab/>
        </w:r>
        <w:r w:rsidR="0024320F">
          <w:rPr>
            <w:noProof/>
            <w:webHidden/>
          </w:rPr>
          <w:fldChar w:fldCharType="begin"/>
        </w:r>
        <w:r w:rsidR="0024320F">
          <w:rPr>
            <w:noProof/>
            <w:webHidden/>
          </w:rPr>
          <w:instrText xml:space="preserve"> PAGEREF _Toc152443983 \h </w:instrText>
        </w:r>
        <w:r w:rsidR="0024320F">
          <w:rPr>
            <w:noProof/>
            <w:webHidden/>
          </w:rPr>
        </w:r>
        <w:r w:rsidR="0024320F">
          <w:rPr>
            <w:noProof/>
            <w:webHidden/>
          </w:rPr>
          <w:fldChar w:fldCharType="separate"/>
        </w:r>
        <w:r w:rsidR="0024320F">
          <w:rPr>
            <w:noProof/>
            <w:webHidden/>
          </w:rPr>
          <w:t>68</w:t>
        </w:r>
        <w:r w:rsidR="0024320F">
          <w:rPr>
            <w:noProof/>
            <w:webHidden/>
          </w:rPr>
          <w:fldChar w:fldCharType="end"/>
        </w:r>
      </w:hyperlink>
    </w:p>
    <w:p w14:paraId="3D5F7F2E" w14:textId="564D7404"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84" w:history="1">
        <w:r w:rsidR="0024320F" w:rsidRPr="0073180D">
          <w:rPr>
            <w:rStyle w:val="Hyperlink"/>
            <w:noProof/>
          </w:rPr>
          <w:t>Figura 39 - Diagrama de Sequência Realizar Login</w:t>
        </w:r>
        <w:r w:rsidR="0024320F">
          <w:rPr>
            <w:noProof/>
            <w:webHidden/>
          </w:rPr>
          <w:tab/>
        </w:r>
        <w:r w:rsidR="0024320F">
          <w:rPr>
            <w:noProof/>
            <w:webHidden/>
          </w:rPr>
          <w:fldChar w:fldCharType="begin"/>
        </w:r>
        <w:r w:rsidR="0024320F">
          <w:rPr>
            <w:noProof/>
            <w:webHidden/>
          </w:rPr>
          <w:instrText xml:space="preserve"> PAGEREF _Toc152443984 \h </w:instrText>
        </w:r>
        <w:r w:rsidR="0024320F">
          <w:rPr>
            <w:noProof/>
            <w:webHidden/>
          </w:rPr>
        </w:r>
        <w:r w:rsidR="0024320F">
          <w:rPr>
            <w:noProof/>
            <w:webHidden/>
          </w:rPr>
          <w:fldChar w:fldCharType="separate"/>
        </w:r>
        <w:r w:rsidR="0024320F">
          <w:rPr>
            <w:noProof/>
            <w:webHidden/>
          </w:rPr>
          <w:t>69</w:t>
        </w:r>
        <w:r w:rsidR="0024320F">
          <w:rPr>
            <w:noProof/>
            <w:webHidden/>
          </w:rPr>
          <w:fldChar w:fldCharType="end"/>
        </w:r>
      </w:hyperlink>
    </w:p>
    <w:p w14:paraId="139EE2C0" w14:textId="002BE68F"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85" w:history="1">
        <w:r w:rsidR="0024320F" w:rsidRPr="0073180D">
          <w:rPr>
            <w:rStyle w:val="Hyperlink"/>
            <w:noProof/>
          </w:rPr>
          <w:t>Figura 40 - Diagrama de Sequência Visualizar Código</w:t>
        </w:r>
        <w:r w:rsidR="0024320F">
          <w:rPr>
            <w:noProof/>
            <w:webHidden/>
          </w:rPr>
          <w:tab/>
        </w:r>
        <w:r w:rsidR="0024320F">
          <w:rPr>
            <w:noProof/>
            <w:webHidden/>
          </w:rPr>
          <w:fldChar w:fldCharType="begin"/>
        </w:r>
        <w:r w:rsidR="0024320F">
          <w:rPr>
            <w:noProof/>
            <w:webHidden/>
          </w:rPr>
          <w:instrText xml:space="preserve"> PAGEREF _Toc152443985 \h </w:instrText>
        </w:r>
        <w:r w:rsidR="0024320F">
          <w:rPr>
            <w:noProof/>
            <w:webHidden/>
          </w:rPr>
        </w:r>
        <w:r w:rsidR="0024320F">
          <w:rPr>
            <w:noProof/>
            <w:webHidden/>
          </w:rPr>
          <w:fldChar w:fldCharType="separate"/>
        </w:r>
        <w:r w:rsidR="0024320F">
          <w:rPr>
            <w:noProof/>
            <w:webHidden/>
          </w:rPr>
          <w:t>70</w:t>
        </w:r>
        <w:r w:rsidR="0024320F">
          <w:rPr>
            <w:noProof/>
            <w:webHidden/>
          </w:rPr>
          <w:fldChar w:fldCharType="end"/>
        </w:r>
      </w:hyperlink>
    </w:p>
    <w:p w14:paraId="516DADD3" w14:textId="502BB997"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86" w:history="1">
        <w:r w:rsidR="0024320F" w:rsidRPr="0073180D">
          <w:rPr>
            <w:rStyle w:val="Hyperlink"/>
            <w:noProof/>
          </w:rPr>
          <w:t>Figura 41 - Diagrama de Sequência Visualizar Material</w:t>
        </w:r>
        <w:r w:rsidR="0024320F">
          <w:rPr>
            <w:noProof/>
            <w:webHidden/>
          </w:rPr>
          <w:tab/>
        </w:r>
        <w:r w:rsidR="0024320F">
          <w:rPr>
            <w:noProof/>
            <w:webHidden/>
          </w:rPr>
          <w:fldChar w:fldCharType="begin"/>
        </w:r>
        <w:r w:rsidR="0024320F">
          <w:rPr>
            <w:noProof/>
            <w:webHidden/>
          </w:rPr>
          <w:instrText xml:space="preserve"> PAGEREF _Toc152443986 \h </w:instrText>
        </w:r>
        <w:r w:rsidR="0024320F">
          <w:rPr>
            <w:noProof/>
            <w:webHidden/>
          </w:rPr>
        </w:r>
        <w:r w:rsidR="0024320F">
          <w:rPr>
            <w:noProof/>
            <w:webHidden/>
          </w:rPr>
          <w:fldChar w:fldCharType="separate"/>
        </w:r>
        <w:r w:rsidR="0024320F">
          <w:rPr>
            <w:noProof/>
            <w:webHidden/>
          </w:rPr>
          <w:t>71</w:t>
        </w:r>
        <w:r w:rsidR="0024320F">
          <w:rPr>
            <w:noProof/>
            <w:webHidden/>
          </w:rPr>
          <w:fldChar w:fldCharType="end"/>
        </w:r>
      </w:hyperlink>
    </w:p>
    <w:p w14:paraId="77B25BD4" w14:textId="7807A754"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87" w:history="1">
        <w:r w:rsidR="0024320F" w:rsidRPr="0073180D">
          <w:rPr>
            <w:rStyle w:val="Hyperlink"/>
            <w:noProof/>
          </w:rPr>
          <w:t>Figura 42 - Diagrama de Sequência Visualizar Modelo</w:t>
        </w:r>
        <w:r w:rsidR="0024320F">
          <w:rPr>
            <w:noProof/>
            <w:webHidden/>
          </w:rPr>
          <w:tab/>
        </w:r>
        <w:r w:rsidR="0024320F">
          <w:rPr>
            <w:noProof/>
            <w:webHidden/>
          </w:rPr>
          <w:fldChar w:fldCharType="begin"/>
        </w:r>
        <w:r w:rsidR="0024320F">
          <w:rPr>
            <w:noProof/>
            <w:webHidden/>
          </w:rPr>
          <w:instrText xml:space="preserve"> PAGEREF _Toc152443987 \h </w:instrText>
        </w:r>
        <w:r w:rsidR="0024320F">
          <w:rPr>
            <w:noProof/>
            <w:webHidden/>
          </w:rPr>
        </w:r>
        <w:r w:rsidR="0024320F">
          <w:rPr>
            <w:noProof/>
            <w:webHidden/>
          </w:rPr>
          <w:fldChar w:fldCharType="separate"/>
        </w:r>
        <w:r w:rsidR="0024320F">
          <w:rPr>
            <w:noProof/>
            <w:webHidden/>
          </w:rPr>
          <w:t>72</w:t>
        </w:r>
        <w:r w:rsidR="0024320F">
          <w:rPr>
            <w:noProof/>
            <w:webHidden/>
          </w:rPr>
          <w:fldChar w:fldCharType="end"/>
        </w:r>
      </w:hyperlink>
    </w:p>
    <w:p w14:paraId="1079CE9A" w14:textId="33B21175"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88" w:history="1">
        <w:r w:rsidR="0024320F" w:rsidRPr="0073180D">
          <w:rPr>
            <w:rStyle w:val="Hyperlink"/>
            <w:noProof/>
          </w:rPr>
          <w:t>Figura 43 - Diagrama de Sequência Visualizar Questionário</w:t>
        </w:r>
        <w:r w:rsidR="0024320F">
          <w:rPr>
            <w:noProof/>
            <w:webHidden/>
          </w:rPr>
          <w:tab/>
        </w:r>
        <w:r w:rsidR="0024320F">
          <w:rPr>
            <w:noProof/>
            <w:webHidden/>
          </w:rPr>
          <w:fldChar w:fldCharType="begin"/>
        </w:r>
        <w:r w:rsidR="0024320F">
          <w:rPr>
            <w:noProof/>
            <w:webHidden/>
          </w:rPr>
          <w:instrText xml:space="preserve"> PAGEREF _Toc152443988 \h </w:instrText>
        </w:r>
        <w:r w:rsidR="0024320F">
          <w:rPr>
            <w:noProof/>
            <w:webHidden/>
          </w:rPr>
        </w:r>
        <w:r w:rsidR="0024320F">
          <w:rPr>
            <w:noProof/>
            <w:webHidden/>
          </w:rPr>
          <w:fldChar w:fldCharType="separate"/>
        </w:r>
        <w:r w:rsidR="0024320F">
          <w:rPr>
            <w:noProof/>
            <w:webHidden/>
          </w:rPr>
          <w:t>73</w:t>
        </w:r>
        <w:r w:rsidR="0024320F">
          <w:rPr>
            <w:noProof/>
            <w:webHidden/>
          </w:rPr>
          <w:fldChar w:fldCharType="end"/>
        </w:r>
      </w:hyperlink>
    </w:p>
    <w:p w14:paraId="2BF7A3B7" w14:textId="5B8DC42F"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89" w:history="1">
        <w:r w:rsidR="0024320F" w:rsidRPr="0073180D">
          <w:rPr>
            <w:rStyle w:val="Hyperlink"/>
            <w:noProof/>
          </w:rPr>
          <w:t>Figura 44 - Diagrama de Sequência Visualizar Tutorial</w:t>
        </w:r>
        <w:r w:rsidR="0024320F">
          <w:rPr>
            <w:noProof/>
            <w:webHidden/>
          </w:rPr>
          <w:tab/>
        </w:r>
        <w:r w:rsidR="0024320F">
          <w:rPr>
            <w:noProof/>
            <w:webHidden/>
          </w:rPr>
          <w:fldChar w:fldCharType="begin"/>
        </w:r>
        <w:r w:rsidR="0024320F">
          <w:rPr>
            <w:noProof/>
            <w:webHidden/>
          </w:rPr>
          <w:instrText xml:space="preserve"> PAGEREF _Toc152443989 \h </w:instrText>
        </w:r>
        <w:r w:rsidR="0024320F">
          <w:rPr>
            <w:noProof/>
            <w:webHidden/>
          </w:rPr>
        </w:r>
        <w:r w:rsidR="0024320F">
          <w:rPr>
            <w:noProof/>
            <w:webHidden/>
          </w:rPr>
          <w:fldChar w:fldCharType="separate"/>
        </w:r>
        <w:r w:rsidR="0024320F">
          <w:rPr>
            <w:noProof/>
            <w:webHidden/>
          </w:rPr>
          <w:t>74</w:t>
        </w:r>
        <w:r w:rsidR="0024320F">
          <w:rPr>
            <w:noProof/>
            <w:webHidden/>
          </w:rPr>
          <w:fldChar w:fldCharType="end"/>
        </w:r>
      </w:hyperlink>
    </w:p>
    <w:p w14:paraId="56507F0B" w14:textId="5D5C09A6"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90" w:history="1">
        <w:r w:rsidR="0024320F" w:rsidRPr="0073180D">
          <w:rPr>
            <w:rStyle w:val="Hyperlink"/>
            <w:noProof/>
          </w:rPr>
          <w:t>Figura 45 - Grafo AR-PIN</w:t>
        </w:r>
        <w:r w:rsidR="0024320F">
          <w:rPr>
            <w:noProof/>
            <w:webHidden/>
          </w:rPr>
          <w:tab/>
        </w:r>
        <w:r w:rsidR="0024320F">
          <w:rPr>
            <w:noProof/>
            <w:webHidden/>
          </w:rPr>
          <w:fldChar w:fldCharType="begin"/>
        </w:r>
        <w:r w:rsidR="0024320F">
          <w:rPr>
            <w:noProof/>
            <w:webHidden/>
          </w:rPr>
          <w:instrText xml:space="preserve"> PAGEREF _Toc152443990 \h </w:instrText>
        </w:r>
        <w:r w:rsidR="0024320F">
          <w:rPr>
            <w:noProof/>
            <w:webHidden/>
          </w:rPr>
        </w:r>
        <w:r w:rsidR="0024320F">
          <w:rPr>
            <w:noProof/>
            <w:webHidden/>
          </w:rPr>
          <w:fldChar w:fldCharType="separate"/>
        </w:r>
        <w:r w:rsidR="0024320F">
          <w:rPr>
            <w:noProof/>
            <w:webHidden/>
          </w:rPr>
          <w:t>75</w:t>
        </w:r>
        <w:r w:rsidR="0024320F">
          <w:rPr>
            <w:noProof/>
            <w:webHidden/>
          </w:rPr>
          <w:fldChar w:fldCharType="end"/>
        </w:r>
      </w:hyperlink>
    </w:p>
    <w:p w14:paraId="6926A17C" w14:textId="22CFEC1D"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91" w:history="1">
        <w:r w:rsidR="0024320F" w:rsidRPr="0073180D">
          <w:rPr>
            <w:rStyle w:val="Hyperlink"/>
            <w:noProof/>
          </w:rPr>
          <w:t>Figura 46 - Wireframe de Baixa/Alta Fidelidade “Realizar Login”</w:t>
        </w:r>
        <w:r w:rsidR="0024320F">
          <w:rPr>
            <w:noProof/>
            <w:webHidden/>
          </w:rPr>
          <w:tab/>
        </w:r>
        <w:r w:rsidR="0024320F">
          <w:rPr>
            <w:noProof/>
            <w:webHidden/>
          </w:rPr>
          <w:fldChar w:fldCharType="begin"/>
        </w:r>
        <w:r w:rsidR="0024320F">
          <w:rPr>
            <w:noProof/>
            <w:webHidden/>
          </w:rPr>
          <w:instrText xml:space="preserve"> PAGEREF _Toc152443991 \h </w:instrText>
        </w:r>
        <w:r w:rsidR="0024320F">
          <w:rPr>
            <w:noProof/>
            <w:webHidden/>
          </w:rPr>
        </w:r>
        <w:r w:rsidR="0024320F">
          <w:rPr>
            <w:noProof/>
            <w:webHidden/>
          </w:rPr>
          <w:fldChar w:fldCharType="separate"/>
        </w:r>
        <w:r w:rsidR="0024320F">
          <w:rPr>
            <w:noProof/>
            <w:webHidden/>
          </w:rPr>
          <w:t>76</w:t>
        </w:r>
        <w:r w:rsidR="0024320F">
          <w:rPr>
            <w:noProof/>
            <w:webHidden/>
          </w:rPr>
          <w:fldChar w:fldCharType="end"/>
        </w:r>
      </w:hyperlink>
    </w:p>
    <w:p w14:paraId="0A0DFFBF" w14:textId="08721C22"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92" w:history="1">
        <w:r w:rsidR="0024320F" w:rsidRPr="0073180D">
          <w:rPr>
            <w:rStyle w:val="Hyperlink"/>
            <w:noProof/>
          </w:rPr>
          <w:t>Figura 47 - Wireframe Baixa/Alta Fidelidade "Realizar Cadastro"</w:t>
        </w:r>
        <w:r w:rsidR="0024320F">
          <w:rPr>
            <w:noProof/>
            <w:webHidden/>
          </w:rPr>
          <w:tab/>
        </w:r>
        <w:r w:rsidR="0024320F">
          <w:rPr>
            <w:noProof/>
            <w:webHidden/>
          </w:rPr>
          <w:fldChar w:fldCharType="begin"/>
        </w:r>
        <w:r w:rsidR="0024320F">
          <w:rPr>
            <w:noProof/>
            <w:webHidden/>
          </w:rPr>
          <w:instrText xml:space="preserve"> PAGEREF _Toc152443992 \h </w:instrText>
        </w:r>
        <w:r w:rsidR="0024320F">
          <w:rPr>
            <w:noProof/>
            <w:webHidden/>
          </w:rPr>
        </w:r>
        <w:r w:rsidR="0024320F">
          <w:rPr>
            <w:noProof/>
            <w:webHidden/>
          </w:rPr>
          <w:fldChar w:fldCharType="separate"/>
        </w:r>
        <w:r w:rsidR="0024320F">
          <w:rPr>
            <w:noProof/>
            <w:webHidden/>
          </w:rPr>
          <w:t>77</w:t>
        </w:r>
        <w:r w:rsidR="0024320F">
          <w:rPr>
            <w:noProof/>
            <w:webHidden/>
          </w:rPr>
          <w:fldChar w:fldCharType="end"/>
        </w:r>
      </w:hyperlink>
    </w:p>
    <w:p w14:paraId="5618F2DD" w14:textId="7EB77EBC"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93" w:history="1">
        <w:r w:rsidR="0024320F" w:rsidRPr="0073180D">
          <w:rPr>
            <w:rStyle w:val="Hyperlink"/>
            <w:noProof/>
          </w:rPr>
          <w:t>Figura 48 - Wireframe de Baixa/Alta Fidelidade "Perfil"</w:t>
        </w:r>
        <w:r w:rsidR="0024320F">
          <w:rPr>
            <w:noProof/>
            <w:webHidden/>
          </w:rPr>
          <w:tab/>
        </w:r>
        <w:r w:rsidR="0024320F">
          <w:rPr>
            <w:noProof/>
            <w:webHidden/>
          </w:rPr>
          <w:fldChar w:fldCharType="begin"/>
        </w:r>
        <w:r w:rsidR="0024320F">
          <w:rPr>
            <w:noProof/>
            <w:webHidden/>
          </w:rPr>
          <w:instrText xml:space="preserve"> PAGEREF _Toc152443993 \h </w:instrText>
        </w:r>
        <w:r w:rsidR="0024320F">
          <w:rPr>
            <w:noProof/>
            <w:webHidden/>
          </w:rPr>
        </w:r>
        <w:r w:rsidR="0024320F">
          <w:rPr>
            <w:noProof/>
            <w:webHidden/>
          </w:rPr>
          <w:fldChar w:fldCharType="separate"/>
        </w:r>
        <w:r w:rsidR="0024320F">
          <w:rPr>
            <w:noProof/>
            <w:webHidden/>
          </w:rPr>
          <w:t>78</w:t>
        </w:r>
        <w:r w:rsidR="0024320F">
          <w:rPr>
            <w:noProof/>
            <w:webHidden/>
          </w:rPr>
          <w:fldChar w:fldCharType="end"/>
        </w:r>
      </w:hyperlink>
    </w:p>
    <w:p w14:paraId="1629F622" w14:textId="6CDF8818"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94" w:history="1">
        <w:r w:rsidR="0024320F" w:rsidRPr="0073180D">
          <w:rPr>
            <w:rStyle w:val="Hyperlink"/>
            <w:noProof/>
          </w:rPr>
          <w:t>Figura 49 - Wireframe de Baixa/Alta Fidelidade "Página Inicial"</w:t>
        </w:r>
        <w:r w:rsidR="0024320F">
          <w:rPr>
            <w:noProof/>
            <w:webHidden/>
          </w:rPr>
          <w:tab/>
        </w:r>
        <w:r w:rsidR="0024320F">
          <w:rPr>
            <w:noProof/>
            <w:webHidden/>
          </w:rPr>
          <w:fldChar w:fldCharType="begin"/>
        </w:r>
        <w:r w:rsidR="0024320F">
          <w:rPr>
            <w:noProof/>
            <w:webHidden/>
          </w:rPr>
          <w:instrText xml:space="preserve"> PAGEREF _Toc152443994 \h </w:instrText>
        </w:r>
        <w:r w:rsidR="0024320F">
          <w:rPr>
            <w:noProof/>
            <w:webHidden/>
          </w:rPr>
        </w:r>
        <w:r w:rsidR="0024320F">
          <w:rPr>
            <w:noProof/>
            <w:webHidden/>
          </w:rPr>
          <w:fldChar w:fldCharType="separate"/>
        </w:r>
        <w:r w:rsidR="0024320F">
          <w:rPr>
            <w:noProof/>
            <w:webHidden/>
          </w:rPr>
          <w:t>79</w:t>
        </w:r>
        <w:r w:rsidR="0024320F">
          <w:rPr>
            <w:noProof/>
            <w:webHidden/>
          </w:rPr>
          <w:fldChar w:fldCharType="end"/>
        </w:r>
      </w:hyperlink>
    </w:p>
    <w:p w14:paraId="62D434C4" w14:textId="38FE35EF"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95" w:history="1">
        <w:r w:rsidR="0024320F" w:rsidRPr="0073180D">
          <w:rPr>
            <w:rStyle w:val="Hyperlink"/>
            <w:noProof/>
          </w:rPr>
          <w:t>Figura 50 - Wireframe de Baixa/Alta Fidelidade "Tutorial Aberto"</w:t>
        </w:r>
        <w:r w:rsidR="0024320F">
          <w:rPr>
            <w:noProof/>
            <w:webHidden/>
          </w:rPr>
          <w:tab/>
        </w:r>
        <w:r w:rsidR="0024320F">
          <w:rPr>
            <w:noProof/>
            <w:webHidden/>
          </w:rPr>
          <w:fldChar w:fldCharType="begin"/>
        </w:r>
        <w:r w:rsidR="0024320F">
          <w:rPr>
            <w:noProof/>
            <w:webHidden/>
          </w:rPr>
          <w:instrText xml:space="preserve"> PAGEREF _Toc152443995 \h </w:instrText>
        </w:r>
        <w:r w:rsidR="0024320F">
          <w:rPr>
            <w:noProof/>
            <w:webHidden/>
          </w:rPr>
        </w:r>
        <w:r w:rsidR="0024320F">
          <w:rPr>
            <w:noProof/>
            <w:webHidden/>
          </w:rPr>
          <w:fldChar w:fldCharType="separate"/>
        </w:r>
        <w:r w:rsidR="0024320F">
          <w:rPr>
            <w:noProof/>
            <w:webHidden/>
          </w:rPr>
          <w:t>80</w:t>
        </w:r>
        <w:r w:rsidR="0024320F">
          <w:rPr>
            <w:noProof/>
            <w:webHidden/>
          </w:rPr>
          <w:fldChar w:fldCharType="end"/>
        </w:r>
      </w:hyperlink>
    </w:p>
    <w:p w14:paraId="01F928CF" w14:textId="086D7DD7"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96" w:history="1">
        <w:r w:rsidR="0024320F" w:rsidRPr="0073180D">
          <w:rPr>
            <w:rStyle w:val="Hyperlink"/>
            <w:noProof/>
          </w:rPr>
          <w:t>Figura 51 - Wireframe de Baixa/Alta Fidelidade "Material Didático"</w:t>
        </w:r>
        <w:r w:rsidR="0024320F">
          <w:rPr>
            <w:noProof/>
            <w:webHidden/>
          </w:rPr>
          <w:tab/>
        </w:r>
        <w:r w:rsidR="0024320F">
          <w:rPr>
            <w:noProof/>
            <w:webHidden/>
          </w:rPr>
          <w:fldChar w:fldCharType="begin"/>
        </w:r>
        <w:r w:rsidR="0024320F">
          <w:rPr>
            <w:noProof/>
            <w:webHidden/>
          </w:rPr>
          <w:instrText xml:space="preserve"> PAGEREF _Toc152443996 \h </w:instrText>
        </w:r>
        <w:r w:rsidR="0024320F">
          <w:rPr>
            <w:noProof/>
            <w:webHidden/>
          </w:rPr>
        </w:r>
        <w:r w:rsidR="0024320F">
          <w:rPr>
            <w:noProof/>
            <w:webHidden/>
          </w:rPr>
          <w:fldChar w:fldCharType="separate"/>
        </w:r>
        <w:r w:rsidR="0024320F">
          <w:rPr>
            <w:noProof/>
            <w:webHidden/>
          </w:rPr>
          <w:t>81</w:t>
        </w:r>
        <w:r w:rsidR="0024320F">
          <w:rPr>
            <w:noProof/>
            <w:webHidden/>
          </w:rPr>
          <w:fldChar w:fldCharType="end"/>
        </w:r>
      </w:hyperlink>
    </w:p>
    <w:p w14:paraId="4E9F4C5D" w14:textId="0891FA66"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97" w:history="1">
        <w:r w:rsidR="0024320F" w:rsidRPr="0073180D">
          <w:rPr>
            <w:rStyle w:val="Hyperlink"/>
            <w:noProof/>
          </w:rPr>
          <w:t>Figura 52 - Wireframe de Baixa/Alta Fidelidade "Questionário"</w:t>
        </w:r>
        <w:r w:rsidR="0024320F">
          <w:rPr>
            <w:noProof/>
            <w:webHidden/>
          </w:rPr>
          <w:tab/>
        </w:r>
        <w:r w:rsidR="0024320F">
          <w:rPr>
            <w:noProof/>
            <w:webHidden/>
          </w:rPr>
          <w:fldChar w:fldCharType="begin"/>
        </w:r>
        <w:r w:rsidR="0024320F">
          <w:rPr>
            <w:noProof/>
            <w:webHidden/>
          </w:rPr>
          <w:instrText xml:space="preserve"> PAGEREF _Toc152443997 \h </w:instrText>
        </w:r>
        <w:r w:rsidR="0024320F">
          <w:rPr>
            <w:noProof/>
            <w:webHidden/>
          </w:rPr>
        </w:r>
        <w:r w:rsidR="0024320F">
          <w:rPr>
            <w:noProof/>
            <w:webHidden/>
          </w:rPr>
          <w:fldChar w:fldCharType="separate"/>
        </w:r>
        <w:r w:rsidR="0024320F">
          <w:rPr>
            <w:noProof/>
            <w:webHidden/>
          </w:rPr>
          <w:t>82</w:t>
        </w:r>
        <w:r w:rsidR="0024320F">
          <w:rPr>
            <w:noProof/>
            <w:webHidden/>
          </w:rPr>
          <w:fldChar w:fldCharType="end"/>
        </w:r>
      </w:hyperlink>
    </w:p>
    <w:p w14:paraId="50416A59" w14:textId="50E7C1B4"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98" w:history="1">
        <w:r w:rsidR="0024320F" w:rsidRPr="0073180D">
          <w:rPr>
            <w:rStyle w:val="Hyperlink"/>
            <w:noProof/>
          </w:rPr>
          <w:t>Figura 53 - Wireframe de Baixa/Alta Fidelidade "Questionário Concluído"</w:t>
        </w:r>
        <w:r w:rsidR="0024320F">
          <w:rPr>
            <w:noProof/>
            <w:webHidden/>
          </w:rPr>
          <w:tab/>
        </w:r>
        <w:r w:rsidR="0024320F">
          <w:rPr>
            <w:noProof/>
            <w:webHidden/>
          </w:rPr>
          <w:fldChar w:fldCharType="begin"/>
        </w:r>
        <w:r w:rsidR="0024320F">
          <w:rPr>
            <w:noProof/>
            <w:webHidden/>
          </w:rPr>
          <w:instrText xml:space="preserve"> PAGEREF _Toc152443998 \h </w:instrText>
        </w:r>
        <w:r w:rsidR="0024320F">
          <w:rPr>
            <w:noProof/>
            <w:webHidden/>
          </w:rPr>
        </w:r>
        <w:r w:rsidR="0024320F">
          <w:rPr>
            <w:noProof/>
            <w:webHidden/>
          </w:rPr>
          <w:fldChar w:fldCharType="separate"/>
        </w:r>
        <w:r w:rsidR="0024320F">
          <w:rPr>
            <w:noProof/>
            <w:webHidden/>
          </w:rPr>
          <w:t>83</w:t>
        </w:r>
        <w:r w:rsidR="0024320F">
          <w:rPr>
            <w:noProof/>
            <w:webHidden/>
          </w:rPr>
          <w:fldChar w:fldCharType="end"/>
        </w:r>
      </w:hyperlink>
    </w:p>
    <w:p w14:paraId="7899ABA6" w14:textId="3FE3D166"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3999" w:history="1">
        <w:r w:rsidR="0024320F" w:rsidRPr="0073180D">
          <w:rPr>
            <w:rStyle w:val="Hyperlink"/>
            <w:noProof/>
          </w:rPr>
          <w:t>Figura 54 - Wireframe de Baixa/Alta Fidelidade "Código"</w:t>
        </w:r>
        <w:r w:rsidR="0024320F">
          <w:rPr>
            <w:noProof/>
            <w:webHidden/>
          </w:rPr>
          <w:tab/>
        </w:r>
        <w:r w:rsidR="0024320F">
          <w:rPr>
            <w:noProof/>
            <w:webHidden/>
          </w:rPr>
          <w:fldChar w:fldCharType="begin"/>
        </w:r>
        <w:r w:rsidR="0024320F">
          <w:rPr>
            <w:noProof/>
            <w:webHidden/>
          </w:rPr>
          <w:instrText xml:space="preserve"> PAGEREF _Toc152443999 \h </w:instrText>
        </w:r>
        <w:r w:rsidR="0024320F">
          <w:rPr>
            <w:noProof/>
            <w:webHidden/>
          </w:rPr>
        </w:r>
        <w:r w:rsidR="0024320F">
          <w:rPr>
            <w:noProof/>
            <w:webHidden/>
          </w:rPr>
          <w:fldChar w:fldCharType="separate"/>
        </w:r>
        <w:r w:rsidR="0024320F">
          <w:rPr>
            <w:noProof/>
            <w:webHidden/>
          </w:rPr>
          <w:t>84</w:t>
        </w:r>
        <w:r w:rsidR="0024320F">
          <w:rPr>
            <w:noProof/>
            <w:webHidden/>
          </w:rPr>
          <w:fldChar w:fldCharType="end"/>
        </w:r>
      </w:hyperlink>
    </w:p>
    <w:p w14:paraId="3A5AFEE9" w14:textId="1DBC178F"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4000" w:history="1">
        <w:r w:rsidR="0024320F" w:rsidRPr="0073180D">
          <w:rPr>
            <w:rStyle w:val="Hyperlink"/>
            <w:noProof/>
          </w:rPr>
          <w:t>Figura 55 - Wireframe de Baixa/Alta Fidelidade "Baixar Modelos 3D"</w:t>
        </w:r>
        <w:r w:rsidR="0024320F">
          <w:rPr>
            <w:noProof/>
            <w:webHidden/>
          </w:rPr>
          <w:tab/>
        </w:r>
        <w:r w:rsidR="0024320F">
          <w:rPr>
            <w:noProof/>
            <w:webHidden/>
          </w:rPr>
          <w:fldChar w:fldCharType="begin"/>
        </w:r>
        <w:r w:rsidR="0024320F">
          <w:rPr>
            <w:noProof/>
            <w:webHidden/>
          </w:rPr>
          <w:instrText xml:space="preserve"> PAGEREF _Toc152444000 \h </w:instrText>
        </w:r>
        <w:r w:rsidR="0024320F">
          <w:rPr>
            <w:noProof/>
            <w:webHidden/>
          </w:rPr>
        </w:r>
        <w:r w:rsidR="0024320F">
          <w:rPr>
            <w:noProof/>
            <w:webHidden/>
          </w:rPr>
          <w:fldChar w:fldCharType="separate"/>
        </w:r>
        <w:r w:rsidR="0024320F">
          <w:rPr>
            <w:noProof/>
            <w:webHidden/>
          </w:rPr>
          <w:t>85</w:t>
        </w:r>
        <w:r w:rsidR="0024320F">
          <w:rPr>
            <w:noProof/>
            <w:webHidden/>
          </w:rPr>
          <w:fldChar w:fldCharType="end"/>
        </w:r>
      </w:hyperlink>
    </w:p>
    <w:p w14:paraId="4FF1F102" w14:textId="6471ECE0" w:rsidR="0024320F" w:rsidRDefault="0065751C">
      <w:pPr>
        <w:pStyle w:val="ndicedeilustraes"/>
        <w:tabs>
          <w:tab w:val="right" w:leader="dot" w:pos="9061"/>
        </w:tabs>
        <w:rPr>
          <w:rFonts w:asciiTheme="minorHAnsi" w:eastAsiaTheme="minorEastAsia" w:hAnsiTheme="minorHAnsi"/>
          <w:noProof/>
          <w:sz w:val="22"/>
          <w:lang w:eastAsia="pt-BR"/>
        </w:rPr>
      </w:pPr>
      <w:hyperlink w:anchor="_Toc152444001" w:history="1">
        <w:r w:rsidR="0024320F" w:rsidRPr="0073180D">
          <w:rPr>
            <w:rStyle w:val="Hyperlink"/>
            <w:noProof/>
          </w:rPr>
          <w:t>Figura 56 - Wireframe de Baixa e Alta Fidelidade "Modelo 3D"</w:t>
        </w:r>
        <w:r w:rsidR="0024320F">
          <w:rPr>
            <w:noProof/>
            <w:webHidden/>
          </w:rPr>
          <w:tab/>
        </w:r>
        <w:r w:rsidR="0024320F">
          <w:rPr>
            <w:noProof/>
            <w:webHidden/>
          </w:rPr>
          <w:fldChar w:fldCharType="begin"/>
        </w:r>
        <w:r w:rsidR="0024320F">
          <w:rPr>
            <w:noProof/>
            <w:webHidden/>
          </w:rPr>
          <w:instrText xml:space="preserve"> PAGEREF _Toc152444001 \h </w:instrText>
        </w:r>
        <w:r w:rsidR="0024320F">
          <w:rPr>
            <w:noProof/>
            <w:webHidden/>
          </w:rPr>
        </w:r>
        <w:r w:rsidR="0024320F">
          <w:rPr>
            <w:noProof/>
            <w:webHidden/>
          </w:rPr>
          <w:fldChar w:fldCharType="separate"/>
        </w:r>
        <w:r w:rsidR="0024320F">
          <w:rPr>
            <w:noProof/>
            <w:webHidden/>
          </w:rPr>
          <w:t>86</w:t>
        </w:r>
        <w:r w:rsidR="0024320F">
          <w:rPr>
            <w:noProof/>
            <w:webHidden/>
          </w:rPr>
          <w:fldChar w:fldCharType="end"/>
        </w:r>
      </w:hyperlink>
    </w:p>
    <w:p w14:paraId="305EC8CD" w14:textId="0FB7B4B1" w:rsidR="00F52B61" w:rsidRDefault="00F52B61" w:rsidP="00F52B61">
      <w:pPr>
        <w:rPr>
          <w:b/>
          <w:bCs/>
        </w:rPr>
      </w:pPr>
      <w:r>
        <w:rPr>
          <w:b/>
          <w:bCs/>
        </w:rPr>
        <w:fldChar w:fldCharType="end"/>
      </w:r>
    </w:p>
    <w:p w14:paraId="1527EBC3" w14:textId="4BAB0D5A" w:rsidR="00E92A54" w:rsidRPr="00E92A54" w:rsidRDefault="00E92A54" w:rsidP="00583E86">
      <w:pPr>
        <w:jc w:val="center"/>
        <w:rPr>
          <w:b/>
          <w:bCs/>
        </w:rPr>
      </w:pPr>
      <w:r w:rsidRPr="00E92A54">
        <w:rPr>
          <w:b/>
          <w:bCs/>
        </w:rPr>
        <w:br w:type="page"/>
      </w:r>
      <w:r w:rsidRPr="00E92A54">
        <w:rPr>
          <w:b/>
          <w:bCs/>
        </w:rPr>
        <w:lastRenderedPageBreak/>
        <w:t>LISTA DE QUADROS</w:t>
      </w:r>
    </w:p>
    <w:p w14:paraId="6BC6A0E8" w14:textId="47E97378" w:rsidR="00233315" w:rsidRDefault="00E92A54">
      <w:pPr>
        <w:pStyle w:val="ndicedeilustraes"/>
        <w:tabs>
          <w:tab w:val="right" w:leader="dot" w:pos="9061"/>
        </w:tabs>
        <w:rPr>
          <w:rFonts w:asciiTheme="minorHAnsi" w:eastAsiaTheme="minorEastAsia" w:hAnsiTheme="minorHAnsi"/>
          <w:noProof/>
          <w:sz w:val="22"/>
          <w:lang w:eastAsia="pt-BR"/>
        </w:rPr>
      </w:pPr>
      <w:r w:rsidRPr="00E92A54">
        <w:rPr>
          <w:b/>
          <w:bCs/>
        </w:rPr>
        <w:fldChar w:fldCharType="begin"/>
      </w:r>
      <w:r w:rsidRPr="00E92A54">
        <w:rPr>
          <w:b/>
          <w:bCs/>
        </w:rPr>
        <w:instrText xml:space="preserve"> TOC \h \z \c "Quadro" </w:instrText>
      </w:r>
      <w:r w:rsidRPr="00E92A54">
        <w:rPr>
          <w:b/>
          <w:bCs/>
        </w:rPr>
        <w:fldChar w:fldCharType="separate"/>
      </w:r>
      <w:hyperlink w:anchor="_Toc152412749" w:history="1">
        <w:r w:rsidR="00233315" w:rsidRPr="00C67075">
          <w:rPr>
            <w:rStyle w:val="Hyperlink"/>
            <w:noProof/>
          </w:rPr>
          <w:t>Quadro 1 - Descrição do caso de uso “Realizar Cadastro” (desenvolvedor)</w:t>
        </w:r>
        <w:r w:rsidR="00233315">
          <w:rPr>
            <w:noProof/>
            <w:webHidden/>
          </w:rPr>
          <w:tab/>
        </w:r>
        <w:r w:rsidR="00233315">
          <w:rPr>
            <w:noProof/>
            <w:webHidden/>
          </w:rPr>
          <w:fldChar w:fldCharType="begin"/>
        </w:r>
        <w:r w:rsidR="00233315">
          <w:rPr>
            <w:noProof/>
            <w:webHidden/>
          </w:rPr>
          <w:instrText xml:space="preserve"> PAGEREF _Toc152412749 \h </w:instrText>
        </w:r>
        <w:r w:rsidR="00233315">
          <w:rPr>
            <w:noProof/>
            <w:webHidden/>
          </w:rPr>
        </w:r>
        <w:r w:rsidR="00233315">
          <w:rPr>
            <w:noProof/>
            <w:webHidden/>
          </w:rPr>
          <w:fldChar w:fldCharType="separate"/>
        </w:r>
        <w:r w:rsidR="00233315">
          <w:rPr>
            <w:noProof/>
            <w:webHidden/>
          </w:rPr>
          <w:t>43</w:t>
        </w:r>
        <w:r w:rsidR="00233315">
          <w:rPr>
            <w:noProof/>
            <w:webHidden/>
          </w:rPr>
          <w:fldChar w:fldCharType="end"/>
        </w:r>
      </w:hyperlink>
    </w:p>
    <w:p w14:paraId="3E17D74C" w14:textId="2883726C" w:rsidR="00233315" w:rsidRDefault="0065751C">
      <w:pPr>
        <w:pStyle w:val="ndicedeilustraes"/>
        <w:tabs>
          <w:tab w:val="right" w:leader="dot" w:pos="9061"/>
        </w:tabs>
        <w:rPr>
          <w:rFonts w:asciiTheme="minorHAnsi" w:eastAsiaTheme="minorEastAsia" w:hAnsiTheme="minorHAnsi"/>
          <w:noProof/>
          <w:sz w:val="22"/>
          <w:lang w:eastAsia="pt-BR"/>
        </w:rPr>
      </w:pPr>
      <w:hyperlink w:anchor="_Toc152412750" w:history="1">
        <w:r w:rsidR="00233315" w:rsidRPr="00C67075">
          <w:rPr>
            <w:rStyle w:val="Hyperlink"/>
            <w:noProof/>
          </w:rPr>
          <w:t>Quadro 2 - Descrição do caso de uso “Realizar Login” (desenvolvedor)</w:t>
        </w:r>
        <w:r w:rsidR="00233315">
          <w:rPr>
            <w:noProof/>
            <w:webHidden/>
          </w:rPr>
          <w:tab/>
        </w:r>
        <w:r w:rsidR="00233315">
          <w:rPr>
            <w:noProof/>
            <w:webHidden/>
          </w:rPr>
          <w:fldChar w:fldCharType="begin"/>
        </w:r>
        <w:r w:rsidR="00233315">
          <w:rPr>
            <w:noProof/>
            <w:webHidden/>
          </w:rPr>
          <w:instrText xml:space="preserve"> PAGEREF _Toc152412750 \h </w:instrText>
        </w:r>
        <w:r w:rsidR="00233315">
          <w:rPr>
            <w:noProof/>
            <w:webHidden/>
          </w:rPr>
        </w:r>
        <w:r w:rsidR="00233315">
          <w:rPr>
            <w:noProof/>
            <w:webHidden/>
          </w:rPr>
          <w:fldChar w:fldCharType="separate"/>
        </w:r>
        <w:r w:rsidR="00233315">
          <w:rPr>
            <w:noProof/>
            <w:webHidden/>
          </w:rPr>
          <w:t>44</w:t>
        </w:r>
        <w:r w:rsidR="00233315">
          <w:rPr>
            <w:noProof/>
            <w:webHidden/>
          </w:rPr>
          <w:fldChar w:fldCharType="end"/>
        </w:r>
      </w:hyperlink>
    </w:p>
    <w:p w14:paraId="33AB518E" w14:textId="3F12A5B1" w:rsidR="00233315" w:rsidRDefault="0065751C">
      <w:pPr>
        <w:pStyle w:val="ndicedeilustraes"/>
        <w:tabs>
          <w:tab w:val="right" w:leader="dot" w:pos="9061"/>
        </w:tabs>
        <w:rPr>
          <w:rFonts w:asciiTheme="minorHAnsi" w:eastAsiaTheme="minorEastAsia" w:hAnsiTheme="minorHAnsi"/>
          <w:noProof/>
          <w:sz w:val="22"/>
          <w:lang w:eastAsia="pt-BR"/>
        </w:rPr>
      </w:pPr>
      <w:hyperlink w:anchor="_Toc152412751" w:history="1">
        <w:r w:rsidR="00233315" w:rsidRPr="00C67075">
          <w:rPr>
            <w:rStyle w:val="Hyperlink"/>
            <w:noProof/>
          </w:rPr>
          <w:t>Quadro 3 - Descrição do Caso de Uso “Visualizar Tutorial”</w:t>
        </w:r>
        <w:r w:rsidR="00233315">
          <w:rPr>
            <w:noProof/>
            <w:webHidden/>
          </w:rPr>
          <w:tab/>
        </w:r>
        <w:r w:rsidR="00233315">
          <w:rPr>
            <w:noProof/>
            <w:webHidden/>
          </w:rPr>
          <w:fldChar w:fldCharType="begin"/>
        </w:r>
        <w:r w:rsidR="00233315">
          <w:rPr>
            <w:noProof/>
            <w:webHidden/>
          </w:rPr>
          <w:instrText xml:space="preserve"> PAGEREF _Toc152412751 \h </w:instrText>
        </w:r>
        <w:r w:rsidR="00233315">
          <w:rPr>
            <w:noProof/>
            <w:webHidden/>
          </w:rPr>
        </w:r>
        <w:r w:rsidR="00233315">
          <w:rPr>
            <w:noProof/>
            <w:webHidden/>
          </w:rPr>
          <w:fldChar w:fldCharType="separate"/>
        </w:r>
        <w:r w:rsidR="00233315">
          <w:rPr>
            <w:noProof/>
            <w:webHidden/>
          </w:rPr>
          <w:t>45</w:t>
        </w:r>
        <w:r w:rsidR="00233315">
          <w:rPr>
            <w:noProof/>
            <w:webHidden/>
          </w:rPr>
          <w:fldChar w:fldCharType="end"/>
        </w:r>
      </w:hyperlink>
    </w:p>
    <w:p w14:paraId="4E649159" w14:textId="4A93E09F" w:rsidR="00233315" w:rsidRDefault="0065751C">
      <w:pPr>
        <w:pStyle w:val="ndicedeilustraes"/>
        <w:tabs>
          <w:tab w:val="right" w:leader="dot" w:pos="9061"/>
        </w:tabs>
        <w:rPr>
          <w:rFonts w:asciiTheme="minorHAnsi" w:eastAsiaTheme="minorEastAsia" w:hAnsiTheme="minorHAnsi"/>
          <w:noProof/>
          <w:sz w:val="22"/>
          <w:lang w:eastAsia="pt-BR"/>
        </w:rPr>
      </w:pPr>
      <w:hyperlink w:anchor="_Toc152412752" w:history="1">
        <w:r w:rsidR="00233315" w:rsidRPr="00C67075">
          <w:rPr>
            <w:rStyle w:val="Hyperlink"/>
            <w:noProof/>
          </w:rPr>
          <w:t>Quadro 4 - Descrição do caso de uso "Visualizar Modelo 3D”</w:t>
        </w:r>
        <w:r w:rsidR="00233315">
          <w:rPr>
            <w:noProof/>
            <w:webHidden/>
          </w:rPr>
          <w:tab/>
        </w:r>
        <w:r w:rsidR="00233315">
          <w:rPr>
            <w:noProof/>
            <w:webHidden/>
          </w:rPr>
          <w:fldChar w:fldCharType="begin"/>
        </w:r>
        <w:r w:rsidR="00233315">
          <w:rPr>
            <w:noProof/>
            <w:webHidden/>
          </w:rPr>
          <w:instrText xml:space="preserve"> PAGEREF _Toc152412752 \h </w:instrText>
        </w:r>
        <w:r w:rsidR="00233315">
          <w:rPr>
            <w:noProof/>
            <w:webHidden/>
          </w:rPr>
        </w:r>
        <w:r w:rsidR="00233315">
          <w:rPr>
            <w:noProof/>
            <w:webHidden/>
          </w:rPr>
          <w:fldChar w:fldCharType="separate"/>
        </w:r>
        <w:r w:rsidR="00233315">
          <w:rPr>
            <w:noProof/>
            <w:webHidden/>
          </w:rPr>
          <w:t>46</w:t>
        </w:r>
        <w:r w:rsidR="00233315">
          <w:rPr>
            <w:noProof/>
            <w:webHidden/>
          </w:rPr>
          <w:fldChar w:fldCharType="end"/>
        </w:r>
      </w:hyperlink>
    </w:p>
    <w:p w14:paraId="0328D83B" w14:textId="5763CC2B" w:rsidR="00233315" w:rsidRDefault="0065751C">
      <w:pPr>
        <w:pStyle w:val="ndicedeilustraes"/>
        <w:tabs>
          <w:tab w:val="right" w:leader="dot" w:pos="9061"/>
        </w:tabs>
        <w:rPr>
          <w:rFonts w:asciiTheme="minorHAnsi" w:eastAsiaTheme="minorEastAsia" w:hAnsiTheme="minorHAnsi"/>
          <w:noProof/>
          <w:sz w:val="22"/>
          <w:lang w:eastAsia="pt-BR"/>
        </w:rPr>
      </w:pPr>
      <w:hyperlink w:anchor="_Toc152412753" w:history="1">
        <w:r w:rsidR="00233315" w:rsidRPr="00C67075">
          <w:rPr>
            <w:rStyle w:val="Hyperlink"/>
            <w:noProof/>
          </w:rPr>
          <w:t>Quadro 5 - Descrição do Caso de Uso “Visualizar Questionário”</w:t>
        </w:r>
        <w:r w:rsidR="00233315">
          <w:rPr>
            <w:noProof/>
            <w:webHidden/>
          </w:rPr>
          <w:tab/>
        </w:r>
        <w:r w:rsidR="00233315">
          <w:rPr>
            <w:noProof/>
            <w:webHidden/>
          </w:rPr>
          <w:fldChar w:fldCharType="begin"/>
        </w:r>
        <w:r w:rsidR="00233315">
          <w:rPr>
            <w:noProof/>
            <w:webHidden/>
          </w:rPr>
          <w:instrText xml:space="preserve"> PAGEREF _Toc152412753 \h </w:instrText>
        </w:r>
        <w:r w:rsidR="00233315">
          <w:rPr>
            <w:noProof/>
            <w:webHidden/>
          </w:rPr>
        </w:r>
        <w:r w:rsidR="00233315">
          <w:rPr>
            <w:noProof/>
            <w:webHidden/>
          </w:rPr>
          <w:fldChar w:fldCharType="separate"/>
        </w:r>
        <w:r w:rsidR="00233315">
          <w:rPr>
            <w:noProof/>
            <w:webHidden/>
          </w:rPr>
          <w:t>47</w:t>
        </w:r>
        <w:r w:rsidR="00233315">
          <w:rPr>
            <w:noProof/>
            <w:webHidden/>
          </w:rPr>
          <w:fldChar w:fldCharType="end"/>
        </w:r>
      </w:hyperlink>
    </w:p>
    <w:p w14:paraId="50FBFB31" w14:textId="51A25E5A" w:rsidR="00233315" w:rsidRDefault="0065751C">
      <w:pPr>
        <w:pStyle w:val="ndicedeilustraes"/>
        <w:tabs>
          <w:tab w:val="right" w:leader="dot" w:pos="9061"/>
        </w:tabs>
        <w:rPr>
          <w:rFonts w:asciiTheme="minorHAnsi" w:eastAsiaTheme="minorEastAsia" w:hAnsiTheme="minorHAnsi"/>
          <w:noProof/>
          <w:sz w:val="22"/>
          <w:lang w:eastAsia="pt-BR"/>
        </w:rPr>
      </w:pPr>
      <w:hyperlink w:anchor="_Toc152412754" w:history="1">
        <w:r w:rsidR="00233315" w:rsidRPr="00C67075">
          <w:rPr>
            <w:rStyle w:val="Hyperlink"/>
            <w:noProof/>
          </w:rPr>
          <w:t>Quadro 6 - Descrição do caso de uso "Visualizar Perfil” (desenvolvedor)</w:t>
        </w:r>
        <w:r w:rsidR="00233315">
          <w:rPr>
            <w:noProof/>
            <w:webHidden/>
          </w:rPr>
          <w:tab/>
        </w:r>
        <w:r w:rsidR="00233315">
          <w:rPr>
            <w:noProof/>
            <w:webHidden/>
          </w:rPr>
          <w:fldChar w:fldCharType="begin"/>
        </w:r>
        <w:r w:rsidR="00233315">
          <w:rPr>
            <w:noProof/>
            <w:webHidden/>
          </w:rPr>
          <w:instrText xml:space="preserve"> PAGEREF _Toc152412754 \h </w:instrText>
        </w:r>
        <w:r w:rsidR="00233315">
          <w:rPr>
            <w:noProof/>
            <w:webHidden/>
          </w:rPr>
        </w:r>
        <w:r w:rsidR="00233315">
          <w:rPr>
            <w:noProof/>
            <w:webHidden/>
          </w:rPr>
          <w:fldChar w:fldCharType="separate"/>
        </w:r>
        <w:r w:rsidR="00233315">
          <w:rPr>
            <w:noProof/>
            <w:webHidden/>
          </w:rPr>
          <w:t>48</w:t>
        </w:r>
        <w:r w:rsidR="00233315">
          <w:rPr>
            <w:noProof/>
            <w:webHidden/>
          </w:rPr>
          <w:fldChar w:fldCharType="end"/>
        </w:r>
      </w:hyperlink>
    </w:p>
    <w:p w14:paraId="6DE063A3" w14:textId="417CB38C" w:rsidR="00233315" w:rsidRDefault="0065751C">
      <w:pPr>
        <w:pStyle w:val="ndicedeilustraes"/>
        <w:tabs>
          <w:tab w:val="right" w:leader="dot" w:pos="9061"/>
        </w:tabs>
        <w:rPr>
          <w:rFonts w:asciiTheme="minorHAnsi" w:eastAsiaTheme="minorEastAsia" w:hAnsiTheme="minorHAnsi"/>
          <w:noProof/>
          <w:sz w:val="22"/>
          <w:lang w:eastAsia="pt-BR"/>
        </w:rPr>
      </w:pPr>
      <w:hyperlink w:anchor="_Toc152412755" w:history="1">
        <w:r w:rsidR="00233315" w:rsidRPr="00C67075">
          <w:rPr>
            <w:rStyle w:val="Hyperlink"/>
            <w:noProof/>
          </w:rPr>
          <w:t>Quadro 7 - Descrição do caso de uso "Editar Foto de Perfil” (desenvolvedor)</w:t>
        </w:r>
        <w:r w:rsidR="00233315">
          <w:rPr>
            <w:noProof/>
            <w:webHidden/>
          </w:rPr>
          <w:tab/>
        </w:r>
        <w:r w:rsidR="00233315">
          <w:rPr>
            <w:noProof/>
            <w:webHidden/>
          </w:rPr>
          <w:fldChar w:fldCharType="begin"/>
        </w:r>
        <w:r w:rsidR="00233315">
          <w:rPr>
            <w:noProof/>
            <w:webHidden/>
          </w:rPr>
          <w:instrText xml:space="preserve"> PAGEREF _Toc152412755 \h </w:instrText>
        </w:r>
        <w:r w:rsidR="00233315">
          <w:rPr>
            <w:noProof/>
            <w:webHidden/>
          </w:rPr>
        </w:r>
        <w:r w:rsidR="00233315">
          <w:rPr>
            <w:noProof/>
            <w:webHidden/>
          </w:rPr>
          <w:fldChar w:fldCharType="separate"/>
        </w:r>
        <w:r w:rsidR="00233315">
          <w:rPr>
            <w:noProof/>
            <w:webHidden/>
          </w:rPr>
          <w:t>49</w:t>
        </w:r>
        <w:r w:rsidR="00233315">
          <w:rPr>
            <w:noProof/>
            <w:webHidden/>
          </w:rPr>
          <w:fldChar w:fldCharType="end"/>
        </w:r>
      </w:hyperlink>
    </w:p>
    <w:p w14:paraId="545B5714" w14:textId="3BBF4AB9" w:rsidR="00233315" w:rsidRDefault="0065751C">
      <w:pPr>
        <w:pStyle w:val="ndicedeilustraes"/>
        <w:tabs>
          <w:tab w:val="right" w:leader="dot" w:pos="9061"/>
        </w:tabs>
        <w:rPr>
          <w:rFonts w:asciiTheme="minorHAnsi" w:eastAsiaTheme="minorEastAsia" w:hAnsiTheme="minorHAnsi"/>
          <w:noProof/>
          <w:sz w:val="22"/>
          <w:lang w:eastAsia="pt-BR"/>
        </w:rPr>
      </w:pPr>
      <w:hyperlink w:anchor="_Toc152412756" w:history="1">
        <w:r w:rsidR="00233315" w:rsidRPr="00C67075">
          <w:rPr>
            <w:rStyle w:val="Hyperlink"/>
            <w:noProof/>
          </w:rPr>
          <w:t>Quadro 8 - Descrição do caso de uso "Deletar Perfil” (desenvolvedor)</w:t>
        </w:r>
        <w:r w:rsidR="00233315">
          <w:rPr>
            <w:noProof/>
            <w:webHidden/>
          </w:rPr>
          <w:tab/>
        </w:r>
        <w:r w:rsidR="00233315">
          <w:rPr>
            <w:noProof/>
            <w:webHidden/>
          </w:rPr>
          <w:fldChar w:fldCharType="begin"/>
        </w:r>
        <w:r w:rsidR="00233315">
          <w:rPr>
            <w:noProof/>
            <w:webHidden/>
          </w:rPr>
          <w:instrText xml:space="preserve"> PAGEREF _Toc152412756 \h </w:instrText>
        </w:r>
        <w:r w:rsidR="00233315">
          <w:rPr>
            <w:noProof/>
            <w:webHidden/>
          </w:rPr>
        </w:r>
        <w:r w:rsidR="00233315">
          <w:rPr>
            <w:noProof/>
            <w:webHidden/>
          </w:rPr>
          <w:fldChar w:fldCharType="separate"/>
        </w:r>
        <w:r w:rsidR="00233315">
          <w:rPr>
            <w:noProof/>
            <w:webHidden/>
          </w:rPr>
          <w:t>50</w:t>
        </w:r>
        <w:r w:rsidR="00233315">
          <w:rPr>
            <w:noProof/>
            <w:webHidden/>
          </w:rPr>
          <w:fldChar w:fldCharType="end"/>
        </w:r>
      </w:hyperlink>
    </w:p>
    <w:p w14:paraId="1D35541D" w14:textId="4F2885A3" w:rsidR="00E92A54" w:rsidRPr="00E92A54" w:rsidRDefault="00E92A54" w:rsidP="00E92A54">
      <w:pPr>
        <w:rPr>
          <w:b/>
          <w:bCs/>
        </w:rPr>
      </w:pPr>
      <w:r w:rsidRPr="00E92A54">
        <w:fldChar w:fldCharType="end"/>
      </w:r>
    </w:p>
    <w:p w14:paraId="21E8AEBC" w14:textId="77777777" w:rsidR="00E92A54" w:rsidRPr="00E92A54" w:rsidRDefault="00E92A54" w:rsidP="00E92A54">
      <w:pPr>
        <w:rPr>
          <w:b/>
          <w:bCs/>
        </w:rPr>
      </w:pPr>
      <w:r w:rsidRPr="00E92A54">
        <w:rPr>
          <w:b/>
          <w:bCs/>
        </w:rPr>
        <w:br w:type="page"/>
      </w:r>
    </w:p>
    <w:p w14:paraId="76841FBC" w14:textId="77777777" w:rsidR="00E92A54" w:rsidRPr="00E92A54" w:rsidRDefault="00E92A54" w:rsidP="0005753C">
      <w:pPr>
        <w:spacing w:after="120"/>
        <w:jc w:val="center"/>
        <w:rPr>
          <w:b/>
          <w:bCs/>
        </w:rPr>
      </w:pPr>
      <w:r w:rsidRPr="00E92A54">
        <w:rPr>
          <w:b/>
          <w:bCs/>
        </w:rPr>
        <w:lastRenderedPageBreak/>
        <w:t>LISTA DE ABREVIATURAS E SIGLAS</w:t>
      </w:r>
    </w:p>
    <w:p w14:paraId="2DE6326D" w14:textId="77777777" w:rsidR="0007553B" w:rsidRPr="00E92A54" w:rsidRDefault="0007553B" w:rsidP="0005753C">
      <w:pPr>
        <w:spacing w:after="120"/>
        <w:rPr>
          <w:b/>
          <w:bCs/>
        </w:rPr>
      </w:pPr>
    </w:p>
    <w:p w14:paraId="06B158F9" w14:textId="77777777" w:rsidR="00124AD6" w:rsidRDefault="00124AD6" w:rsidP="0005753C">
      <w:pPr>
        <w:spacing w:after="120"/>
        <w:jc w:val="left"/>
      </w:pPr>
      <w:r w:rsidRPr="00E92A54">
        <w:t>Ampères (A)</w:t>
      </w:r>
    </w:p>
    <w:p w14:paraId="112E53D5" w14:textId="77777777" w:rsidR="00124AD6" w:rsidRPr="00E64CAC" w:rsidRDefault="00124AD6" w:rsidP="0005753C">
      <w:pPr>
        <w:spacing w:after="120"/>
        <w:rPr>
          <w:lang w:val="en-US"/>
        </w:rPr>
      </w:pPr>
      <w:proofErr w:type="spellStart"/>
      <w:r w:rsidRPr="00E64CAC">
        <w:rPr>
          <w:lang w:val="en-US"/>
        </w:rPr>
        <w:t>Bidimensional</w:t>
      </w:r>
      <w:proofErr w:type="spellEnd"/>
      <w:r w:rsidRPr="00E64CAC">
        <w:rPr>
          <w:lang w:val="en-US"/>
        </w:rPr>
        <w:t xml:space="preserve"> (2d)</w:t>
      </w:r>
    </w:p>
    <w:p w14:paraId="3952D0A5" w14:textId="77777777" w:rsidR="00124AD6" w:rsidRPr="00E64CAC" w:rsidRDefault="00124AD6" w:rsidP="0005753C">
      <w:pPr>
        <w:spacing w:after="120"/>
        <w:rPr>
          <w:lang w:val="en-US"/>
        </w:rPr>
      </w:pPr>
      <w:r w:rsidRPr="00E64CAC">
        <w:rPr>
          <w:lang w:val="en-US"/>
        </w:rPr>
        <w:t xml:space="preserve">C Sharp (C#) </w:t>
      </w:r>
    </w:p>
    <w:p w14:paraId="391B219C" w14:textId="5A27928D" w:rsidR="00124AD6" w:rsidRDefault="00D5740E" w:rsidP="0005753C">
      <w:pPr>
        <w:spacing w:after="120"/>
        <w:rPr>
          <w:lang w:val="en-US"/>
        </w:rPr>
      </w:pPr>
      <w:r>
        <w:rPr>
          <w:lang w:val="en-US"/>
        </w:rPr>
        <w:t>Common Language Runtime</w:t>
      </w:r>
      <w:r w:rsidR="00124AD6" w:rsidRPr="00E92A54">
        <w:rPr>
          <w:lang w:val="en-US"/>
        </w:rPr>
        <w:t xml:space="preserve"> (CLR) </w:t>
      </w:r>
    </w:p>
    <w:p w14:paraId="39CA0BCC" w14:textId="4896ABC1" w:rsidR="00D760E2" w:rsidRDefault="00D760E2" w:rsidP="0005753C">
      <w:pPr>
        <w:spacing w:after="120"/>
        <w:rPr>
          <w:lang w:val="en-US"/>
        </w:rPr>
      </w:pPr>
      <w:proofErr w:type="spellStart"/>
      <w:r>
        <w:rPr>
          <w:lang w:val="en-US"/>
        </w:rPr>
        <w:t>Corrente</w:t>
      </w:r>
      <w:proofErr w:type="spellEnd"/>
      <w:r>
        <w:rPr>
          <w:lang w:val="en-US"/>
        </w:rPr>
        <w:t xml:space="preserve"> (I)</w:t>
      </w:r>
    </w:p>
    <w:p w14:paraId="16C1F40F" w14:textId="4BB152BC" w:rsidR="00921084" w:rsidRPr="00E92A54" w:rsidRDefault="00921084" w:rsidP="0005753C">
      <w:pPr>
        <w:spacing w:after="120"/>
        <w:rPr>
          <w:lang w:val="en-US"/>
        </w:rPr>
      </w:pPr>
      <w:r>
        <w:rPr>
          <w:lang w:val="en-US"/>
        </w:rPr>
        <w:t>Network (.N</w:t>
      </w:r>
      <w:r w:rsidR="00970C18">
        <w:rPr>
          <w:lang w:val="en-US"/>
        </w:rPr>
        <w:t>ET</w:t>
      </w:r>
      <w:r>
        <w:rPr>
          <w:lang w:val="en-US"/>
        </w:rPr>
        <w:t>)</w:t>
      </w:r>
    </w:p>
    <w:p w14:paraId="60E52514" w14:textId="77777777" w:rsidR="00124AD6" w:rsidRPr="00E64CAC" w:rsidRDefault="00124AD6" w:rsidP="0005753C">
      <w:pPr>
        <w:spacing w:after="120"/>
        <w:jc w:val="left"/>
        <w:rPr>
          <w:lang w:val="en-US"/>
        </w:rPr>
      </w:pPr>
      <w:r w:rsidRPr="00E92A54">
        <w:rPr>
          <w:lang w:val="en-US"/>
        </w:rPr>
        <w:t xml:space="preserve">No </w:t>
      </w:r>
      <w:proofErr w:type="spellStart"/>
      <w:r w:rsidRPr="00E92A54">
        <w:rPr>
          <w:lang w:val="en-US"/>
        </w:rPr>
        <w:t>Structered</w:t>
      </w:r>
      <w:proofErr w:type="spellEnd"/>
      <w:r w:rsidRPr="00E92A54">
        <w:rPr>
          <w:lang w:val="en-US"/>
        </w:rPr>
        <w:t xml:space="preserve"> Query Language (NoSQL)</w:t>
      </w:r>
    </w:p>
    <w:p w14:paraId="07A99748" w14:textId="77777777" w:rsidR="00124AD6" w:rsidRPr="00E92A54" w:rsidRDefault="00124AD6" w:rsidP="0005753C">
      <w:pPr>
        <w:spacing w:after="120"/>
      </w:pPr>
      <w:r w:rsidRPr="00E92A54">
        <w:t xml:space="preserve">Realidade Aumentada (RA)  </w:t>
      </w:r>
    </w:p>
    <w:p w14:paraId="1C9F0D14" w14:textId="1A0C929F" w:rsidR="00124AD6" w:rsidRDefault="00124AD6" w:rsidP="0005753C">
      <w:pPr>
        <w:spacing w:after="120"/>
      </w:pPr>
      <w:r>
        <w:t>Resistência (R)</w:t>
      </w:r>
    </w:p>
    <w:p w14:paraId="555026E4" w14:textId="7EDACB07" w:rsidR="00061E2A" w:rsidRPr="00E92A54" w:rsidRDefault="00061E2A" w:rsidP="0005753C">
      <w:pPr>
        <w:spacing w:after="120"/>
      </w:pPr>
      <w:r>
        <w:t xml:space="preserve">Resistência </w:t>
      </w:r>
      <w:r w:rsidR="007675C7">
        <w:t>Equivalente (REQ)</w:t>
      </w:r>
    </w:p>
    <w:p w14:paraId="521A424C" w14:textId="77777777" w:rsidR="00124AD6" w:rsidRDefault="00124AD6" w:rsidP="0005753C">
      <w:pPr>
        <w:spacing w:after="120"/>
      </w:pPr>
      <w:r>
        <w:t>Tecnologias da Informação e Comunicação (</w:t>
      </w:r>
      <w:proofErr w:type="spellStart"/>
      <w:r>
        <w:t>TiCs</w:t>
      </w:r>
      <w:proofErr w:type="spellEnd"/>
      <w:r>
        <w:t>)</w:t>
      </w:r>
    </w:p>
    <w:p w14:paraId="546E3E0B" w14:textId="3377ACCE" w:rsidR="00124AD6" w:rsidRPr="00E64CAC" w:rsidRDefault="00124AD6" w:rsidP="0005753C">
      <w:pPr>
        <w:spacing w:after="120"/>
        <w:rPr>
          <w:lang w:val="en-US"/>
        </w:rPr>
      </w:pPr>
      <w:r w:rsidRPr="00E64CAC">
        <w:rPr>
          <w:lang w:val="en-US"/>
        </w:rPr>
        <w:t>Tridimensional (3</w:t>
      </w:r>
      <w:r w:rsidR="00456B44">
        <w:rPr>
          <w:lang w:val="en-US"/>
        </w:rPr>
        <w:t>D</w:t>
      </w:r>
      <w:r w:rsidRPr="00E64CAC">
        <w:rPr>
          <w:lang w:val="en-US"/>
        </w:rPr>
        <w:t>)</w:t>
      </w:r>
    </w:p>
    <w:p w14:paraId="244EFD12" w14:textId="77777777" w:rsidR="00124AD6" w:rsidRPr="00E92A54" w:rsidRDefault="00124AD6" w:rsidP="0005753C">
      <w:pPr>
        <w:spacing w:after="120"/>
        <w:rPr>
          <w:lang w:val="en-US"/>
        </w:rPr>
      </w:pPr>
      <w:r w:rsidRPr="00E92A54">
        <w:rPr>
          <w:lang w:val="en-US"/>
        </w:rPr>
        <w:t xml:space="preserve">Unified Modeling Language (UML) </w:t>
      </w:r>
    </w:p>
    <w:p w14:paraId="796A481C" w14:textId="7011277B" w:rsidR="00124AD6" w:rsidRDefault="00124AD6" w:rsidP="0005753C">
      <w:pPr>
        <w:spacing w:after="120"/>
        <w:rPr>
          <w:lang w:val="en-US"/>
        </w:rPr>
      </w:pPr>
      <w:r w:rsidRPr="004F4CA1">
        <w:rPr>
          <w:lang w:val="en-US"/>
        </w:rPr>
        <w:t>Universal Serial Bus (USB)</w:t>
      </w:r>
    </w:p>
    <w:p w14:paraId="1C8C9E21" w14:textId="14BE3E05" w:rsidR="00124AD6" w:rsidRDefault="00124AD6" w:rsidP="0005753C">
      <w:pPr>
        <w:spacing w:after="120"/>
      </w:pPr>
      <w:r w:rsidRPr="00E92A54">
        <w:t>Volts (V)</w:t>
      </w:r>
    </w:p>
    <w:p w14:paraId="615E0B46" w14:textId="29C5FAEE" w:rsidR="0076639C" w:rsidRDefault="0076639C" w:rsidP="0005753C">
      <w:pPr>
        <w:spacing w:after="120"/>
        <w:jc w:val="left"/>
        <w:rPr>
          <w:b/>
          <w:bCs/>
        </w:rPr>
      </w:pPr>
      <w:r>
        <w:rPr>
          <w:b/>
          <w:bCs/>
        </w:rPr>
        <w:br w:type="page"/>
      </w:r>
    </w:p>
    <w:p w14:paraId="2CFA2DDD" w14:textId="4CA2A94D" w:rsidR="005F3543" w:rsidRPr="00495F00" w:rsidRDefault="00495F00" w:rsidP="0005753C">
      <w:pPr>
        <w:spacing w:after="120"/>
        <w:jc w:val="center"/>
        <w:rPr>
          <w:b/>
          <w:bCs/>
        </w:rPr>
      </w:pPr>
      <w:r w:rsidRPr="00495F00">
        <w:rPr>
          <w:b/>
          <w:bCs/>
        </w:rPr>
        <w:lastRenderedPageBreak/>
        <w:t>LISTA DE SÍMBOLOS</w:t>
      </w:r>
    </w:p>
    <w:p w14:paraId="2ED1567A" w14:textId="77777777" w:rsidR="0088555D" w:rsidRDefault="0088555D" w:rsidP="0005753C">
      <w:pPr>
        <w:spacing w:after="120"/>
      </w:pPr>
    </w:p>
    <w:p w14:paraId="0C1DE405" w14:textId="47A3438C" w:rsidR="0088555D" w:rsidRDefault="0088555D" w:rsidP="0005753C">
      <w:pPr>
        <w:spacing w:after="120"/>
      </w:pPr>
      <w:r>
        <w:t>Densidade (</w:t>
      </w:r>
      <w:r w:rsidRPr="00E92A54">
        <w:t>ρ</w:t>
      </w:r>
      <w:r>
        <w:t>)</w:t>
      </w:r>
    </w:p>
    <w:p w14:paraId="160187A7" w14:textId="0896C8C0" w:rsidR="005F3543" w:rsidRPr="00E92A54" w:rsidRDefault="00525752" w:rsidP="0005753C">
      <w:pPr>
        <w:spacing w:after="120"/>
        <w:rPr>
          <w:lang w:val="en-US"/>
        </w:rPr>
      </w:pPr>
      <w:r>
        <w:t>Ohms (</w:t>
      </w:r>
      <w:r w:rsidR="004D0739" w:rsidRPr="004D0739">
        <w:t>Ω</w:t>
      </w:r>
      <w:r w:rsidR="004D0739">
        <w:t>)</w:t>
      </w:r>
    </w:p>
    <w:p w14:paraId="177796A5" w14:textId="77777777" w:rsidR="00E92A54" w:rsidRPr="00E92A54" w:rsidRDefault="00E92A54" w:rsidP="00E92A54">
      <w:pPr>
        <w:rPr>
          <w:b/>
          <w:lang w:val="en-US"/>
        </w:rPr>
      </w:pPr>
      <w:r w:rsidRPr="00E92A54">
        <w:rPr>
          <w:b/>
          <w:lang w:val="en-US"/>
        </w:rPr>
        <w:br w:type="page"/>
      </w:r>
    </w:p>
    <w:p w14:paraId="5C4F4419" w14:textId="3F79329C" w:rsidR="007F7442" w:rsidRDefault="00085CEB" w:rsidP="00085CEB">
      <w:pPr>
        <w:tabs>
          <w:tab w:val="center" w:pos="4535"/>
          <w:tab w:val="right" w:pos="9071"/>
        </w:tabs>
        <w:spacing w:line="259" w:lineRule="auto"/>
        <w:jc w:val="left"/>
        <w:rPr>
          <w:rFonts w:eastAsiaTheme="majorEastAsia" w:cstheme="majorBidi"/>
          <w:b/>
          <w:color w:val="000000" w:themeColor="text1"/>
          <w:szCs w:val="32"/>
        </w:rPr>
      </w:pPr>
      <w:r>
        <w:rPr>
          <w:b/>
          <w:bCs/>
        </w:rPr>
        <w:lastRenderedPageBreak/>
        <w:tab/>
      </w:r>
      <w:r w:rsidR="007F7442" w:rsidRPr="007F7442">
        <w:rPr>
          <w:b/>
          <w:bCs/>
        </w:rPr>
        <w:t>SUMÁRIO</w:t>
      </w:r>
      <w:r>
        <w:rPr>
          <w:b/>
          <w:bCs/>
        </w:rPr>
        <w:tab/>
      </w:r>
    </w:p>
    <w:p w14:paraId="709B5C3F" w14:textId="69ED7B6A" w:rsidR="00CF2724" w:rsidRDefault="00950F90">
      <w:pPr>
        <w:pStyle w:val="Sumrio1"/>
        <w:rPr>
          <w:rFonts w:asciiTheme="minorHAnsi" w:eastAsiaTheme="minorEastAsia" w:hAnsiTheme="minorHAnsi"/>
          <w:bCs w:val="0"/>
          <w:color w:val="auto"/>
          <w:sz w:val="22"/>
          <w:lang w:eastAsia="pt-BR"/>
        </w:rPr>
      </w:pPr>
      <w:r w:rsidRPr="00124AD6">
        <w:rPr>
          <w:rFonts w:eastAsiaTheme="majorEastAsia" w:cstheme="majorBidi"/>
          <w:b/>
          <w:szCs w:val="32"/>
        </w:rPr>
        <w:fldChar w:fldCharType="begin"/>
      </w:r>
      <w:r w:rsidRPr="00124AD6">
        <w:rPr>
          <w:rFonts w:eastAsiaTheme="majorEastAsia" w:cstheme="majorBidi"/>
          <w:b/>
          <w:szCs w:val="32"/>
        </w:rPr>
        <w:instrText xml:space="preserve"> TOC \o "1-1" \f \h \z \u \t "Título 2;1;Título 3;1" </w:instrText>
      </w:r>
      <w:r w:rsidRPr="00124AD6">
        <w:rPr>
          <w:rFonts w:eastAsiaTheme="majorEastAsia" w:cstheme="majorBidi"/>
          <w:b/>
          <w:szCs w:val="32"/>
        </w:rPr>
        <w:fldChar w:fldCharType="separate"/>
      </w:r>
      <w:hyperlink w:anchor="_Toc152661728" w:history="1">
        <w:r w:rsidR="00CF2724" w:rsidRPr="007C63F2">
          <w:rPr>
            <w:rStyle w:val="Hyperlink"/>
          </w:rPr>
          <w:t>1</w:t>
        </w:r>
        <w:r w:rsidR="00CF2724">
          <w:rPr>
            <w:rFonts w:asciiTheme="minorHAnsi" w:eastAsiaTheme="minorEastAsia" w:hAnsiTheme="minorHAnsi"/>
            <w:bCs w:val="0"/>
            <w:color w:val="auto"/>
            <w:sz w:val="22"/>
            <w:lang w:eastAsia="pt-BR"/>
          </w:rPr>
          <w:tab/>
        </w:r>
        <w:r w:rsidR="00CF2724" w:rsidRPr="007C63F2">
          <w:rPr>
            <w:rStyle w:val="Hyperlink"/>
          </w:rPr>
          <w:t>INTRODUÇÃO</w:t>
        </w:r>
        <w:r w:rsidR="00CF2724">
          <w:rPr>
            <w:webHidden/>
          </w:rPr>
          <w:tab/>
        </w:r>
        <w:r w:rsidR="00CF2724">
          <w:rPr>
            <w:webHidden/>
          </w:rPr>
          <w:fldChar w:fldCharType="begin"/>
        </w:r>
        <w:r w:rsidR="00CF2724">
          <w:rPr>
            <w:webHidden/>
          </w:rPr>
          <w:instrText xml:space="preserve"> PAGEREF _Toc152661728 \h </w:instrText>
        </w:r>
        <w:r w:rsidR="00CF2724">
          <w:rPr>
            <w:webHidden/>
          </w:rPr>
        </w:r>
        <w:r w:rsidR="00CF2724">
          <w:rPr>
            <w:webHidden/>
          </w:rPr>
          <w:fldChar w:fldCharType="separate"/>
        </w:r>
        <w:r w:rsidR="00CF2724">
          <w:rPr>
            <w:webHidden/>
          </w:rPr>
          <w:t>14</w:t>
        </w:r>
        <w:r w:rsidR="00CF2724">
          <w:rPr>
            <w:webHidden/>
          </w:rPr>
          <w:fldChar w:fldCharType="end"/>
        </w:r>
      </w:hyperlink>
    </w:p>
    <w:p w14:paraId="132ED3E0" w14:textId="477D11B2" w:rsidR="00CF2724" w:rsidRDefault="0065751C">
      <w:pPr>
        <w:pStyle w:val="Sumrio1"/>
        <w:rPr>
          <w:rFonts w:asciiTheme="minorHAnsi" w:eastAsiaTheme="minorEastAsia" w:hAnsiTheme="minorHAnsi"/>
          <w:bCs w:val="0"/>
          <w:color w:val="auto"/>
          <w:sz w:val="22"/>
          <w:lang w:eastAsia="pt-BR"/>
        </w:rPr>
      </w:pPr>
      <w:hyperlink w:anchor="_Toc152661729" w:history="1">
        <w:r w:rsidR="00CF2724" w:rsidRPr="007C63F2">
          <w:rPr>
            <w:rStyle w:val="Hyperlink"/>
          </w:rPr>
          <w:t>2</w:t>
        </w:r>
        <w:r w:rsidR="00CF2724">
          <w:rPr>
            <w:rFonts w:asciiTheme="minorHAnsi" w:eastAsiaTheme="minorEastAsia" w:hAnsiTheme="minorHAnsi"/>
            <w:bCs w:val="0"/>
            <w:color w:val="auto"/>
            <w:sz w:val="22"/>
            <w:lang w:eastAsia="pt-BR"/>
          </w:rPr>
          <w:tab/>
        </w:r>
        <w:r w:rsidR="00CF2724" w:rsidRPr="007C63F2">
          <w:rPr>
            <w:rStyle w:val="Hyperlink"/>
          </w:rPr>
          <w:t>REFERENCIAL TEÓRICO</w:t>
        </w:r>
        <w:r w:rsidR="00CF2724">
          <w:rPr>
            <w:webHidden/>
          </w:rPr>
          <w:tab/>
        </w:r>
        <w:r w:rsidR="00CF2724">
          <w:rPr>
            <w:webHidden/>
          </w:rPr>
          <w:fldChar w:fldCharType="begin"/>
        </w:r>
        <w:r w:rsidR="00CF2724">
          <w:rPr>
            <w:webHidden/>
          </w:rPr>
          <w:instrText xml:space="preserve"> PAGEREF _Toc152661729 \h </w:instrText>
        </w:r>
        <w:r w:rsidR="00CF2724">
          <w:rPr>
            <w:webHidden/>
          </w:rPr>
        </w:r>
        <w:r w:rsidR="00CF2724">
          <w:rPr>
            <w:webHidden/>
          </w:rPr>
          <w:fldChar w:fldCharType="separate"/>
        </w:r>
        <w:r w:rsidR="00CF2724">
          <w:rPr>
            <w:webHidden/>
          </w:rPr>
          <w:t>15</w:t>
        </w:r>
        <w:r w:rsidR="00CF2724">
          <w:rPr>
            <w:webHidden/>
          </w:rPr>
          <w:fldChar w:fldCharType="end"/>
        </w:r>
      </w:hyperlink>
    </w:p>
    <w:p w14:paraId="0682FCF0" w14:textId="6E7DE1B1" w:rsidR="00CF2724" w:rsidRDefault="0065751C">
      <w:pPr>
        <w:pStyle w:val="Sumrio1"/>
        <w:rPr>
          <w:rFonts w:asciiTheme="minorHAnsi" w:eastAsiaTheme="minorEastAsia" w:hAnsiTheme="minorHAnsi"/>
          <w:bCs w:val="0"/>
          <w:color w:val="auto"/>
          <w:sz w:val="22"/>
          <w:lang w:eastAsia="pt-BR"/>
        </w:rPr>
      </w:pPr>
      <w:hyperlink w:anchor="_Toc152661730" w:history="1">
        <w:r w:rsidR="00CF2724" w:rsidRPr="007C63F2">
          <w:rPr>
            <w:rStyle w:val="Hyperlink"/>
          </w:rPr>
          <w:t>2.1</w:t>
        </w:r>
        <w:r w:rsidR="00CF2724">
          <w:rPr>
            <w:rFonts w:asciiTheme="minorHAnsi" w:eastAsiaTheme="minorEastAsia" w:hAnsiTheme="minorHAnsi"/>
            <w:bCs w:val="0"/>
            <w:color w:val="auto"/>
            <w:sz w:val="22"/>
            <w:lang w:eastAsia="pt-BR"/>
          </w:rPr>
          <w:tab/>
        </w:r>
        <w:r w:rsidR="00CF2724" w:rsidRPr="007C63F2">
          <w:rPr>
            <w:rStyle w:val="Hyperlink"/>
          </w:rPr>
          <w:t>AR-PIN: Ferramenta de aprendizado de sistemas embarcados</w:t>
        </w:r>
        <w:r w:rsidR="00CF2724">
          <w:rPr>
            <w:webHidden/>
          </w:rPr>
          <w:tab/>
        </w:r>
        <w:r w:rsidR="00CF2724">
          <w:rPr>
            <w:webHidden/>
          </w:rPr>
          <w:fldChar w:fldCharType="begin"/>
        </w:r>
        <w:r w:rsidR="00CF2724">
          <w:rPr>
            <w:webHidden/>
          </w:rPr>
          <w:instrText xml:space="preserve"> PAGEREF _Toc152661730 \h </w:instrText>
        </w:r>
        <w:r w:rsidR="00CF2724">
          <w:rPr>
            <w:webHidden/>
          </w:rPr>
        </w:r>
        <w:r w:rsidR="00CF2724">
          <w:rPr>
            <w:webHidden/>
          </w:rPr>
          <w:fldChar w:fldCharType="separate"/>
        </w:r>
        <w:r w:rsidR="00CF2724">
          <w:rPr>
            <w:webHidden/>
          </w:rPr>
          <w:t>15</w:t>
        </w:r>
        <w:r w:rsidR="00CF2724">
          <w:rPr>
            <w:webHidden/>
          </w:rPr>
          <w:fldChar w:fldCharType="end"/>
        </w:r>
      </w:hyperlink>
    </w:p>
    <w:p w14:paraId="6A2E3E61" w14:textId="4E41F49A" w:rsidR="00CF2724" w:rsidRDefault="0065751C">
      <w:pPr>
        <w:pStyle w:val="Sumrio1"/>
        <w:rPr>
          <w:rFonts w:asciiTheme="minorHAnsi" w:eastAsiaTheme="minorEastAsia" w:hAnsiTheme="minorHAnsi"/>
          <w:bCs w:val="0"/>
          <w:color w:val="auto"/>
          <w:sz w:val="22"/>
          <w:lang w:eastAsia="pt-BR"/>
        </w:rPr>
      </w:pPr>
      <w:hyperlink w:anchor="_Toc152661731" w:history="1">
        <w:r w:rsidR="00CF2724" w:rsidRPr="007C63F2">
          <w:rPr>
            <w:rStyle w:val="Hyperlink"/>
          </w:rPr>
          <w:t>2.2</w:t>
        </w:r>
        <w:r w:rsidR="00CF2724">
          <w:rPr>
            <w:rFonts w:asciiTheme="minorHAnsi" w:eastAsiaTheme="minorEastAsia" w:hAnsiTheme="minorHAnsi"/>
            <w:bCs w:val="0"/>
            <w:color w:val="auto"/>
            <w:sz w:val="22"/>
            <w:lang w:eastAsia="pt-BR"/>
          </w:rPr>
          <w:tab/>
        </w:r>
        <w:r w:rsidR="00CF2724" w:rsidRPr="007C63F2">
          <w:rPr>
            <w:rStyle w:val="Hyperlink"/>
          </w:rPr>
          <w:t>Tecnologias utilizadas</w:t>
        </w:r>
        <w:r w:rsidR="00CF2724">
          <w:rPr>
            <w:webHidden/>
          </w:rPr>
          <w:tab/>
        </w:r>
        <w:r w:rsidR="00CF2724">
          <w:rPr>
            <w:webHidden/>
          </w:rPr>
          <w:fldChar w:fldCharType="begin"/>
        </w:r>
        <w:r w:rsidR="00CF2724">
          <w:rPr>
            <w:webHidden/>
          </w:rPr>
          <w:instrText xml:space="preserve"> PAGEREF _Toc152661731 \h </w:instrText>
        </w:r>
        <w:r w:rsidR="00CF2724">
          <w:rPr>
            <w:webHidden/>
          </w:rPr>
        </w:r>
        <w:r w:rsidR="00CF2724">
          <w:rPr>
            <w:webHidden/>
          </w:rPr>
          <w:fldChar w:fldCharType="separate"/>
        </w:r>
        <w:r w:rsidR="00CF2724">
          <w:rPr>
            <w:webHidden/>
          </w:rPr>
          <w:t>16</w:t>
        </w:r>
        <w:r w:rsidR="00CF2724">
          <w:rPr>
            <w:webHidden/>
          </w:rPr>
          <w:fldChar w:fldCharType="end"/>
        </w:r>
      </w:hyperlink>
    </w:p>
    <w:p w14:paraId="0B1BFC1D" w14:textId="0E173FFD" w:rsidR="00CF2724" w:rsidRDefault="0065751C">
      <w:pPr>
        <w:pStyle w:val="Sumrio1"/>
        <w:tabs>
          <w:tab w:val="left" w:pos="880"/>
        </w:tabs>
        <w:rPr>
          <w:rFonts w:asciiTheme="minorHAnsi" w:eastAsiaTheme="minorEastAsia" w:hAnsiTheme="minorHAnsi"/>
          <w:bCs w:val="0"/>
          <w:color w:val="auto"/>
          <w:sz w:val="22"/>
          <w:lang w:eastAsia="pt-BR"/>
        </w:rPr>
      </w:pPr>
      <w:hyperlink w:anchor="_Toc152661732" w:history="1">
        <w:r w:rsidR="00CF2724" w:rsidRPr="007C63F2">
          <w:rPr>
            <w:rStyle w:val="Hyperlink"/>
          </w:rPr>
          <w:t>2.2.1</w:t>
        </w:r>
        <w:r w:rsidR="00CF2724">
          <w:rPr>
            <w:rFonts w:asciiTheme="minorHAnsi" w:eastAsiaTheme="minorEastAsia" w:hAnsiTheme="minorHAnsi"/>
            <w:bCs w:val="0"/>
            <w:color w:val="auto"/>
            <w:sz w:val="22"/>
            <w:lang w:eastAsia="pt-BR"/>
          </w:rPr>
          <w:tab/>
        </w:r>
        <w:r w:rsidR="00CF2724" w:rsidRPr="007C63F2">
          <w:rPr>
            <w:rStyle w:val="Hyperlink"/>
          </w:rPr>
          <w:t>UML</w:t>
        </w:r>
        <w:r w:rsidR="00CF2724">
          <w:rPr>
            <w:webHidden/>
          </w:rPr>
          <w:tab/>
        </w:r>
        <w:r w:rsidR="00CF2724">
          <w:rPr>
            <w:webHidden/>
          </w:rPr>
          <w:fldChar w:fldCharType="begin"/>
        </w:r>
        <w:r w:rsidR="00CF2724">
          <w:rPr>
            <w:webHidden/>
          </w:rPr>
          <w:instrText xml:space="preserve"> PAGEREF _Toc152661732 \h </w:instrText>
        </w:r>
        <w:r w:rsidR="00CF2724">
          <w:rPr>
            <w:webHidden/>
          </w:rPr>
        </w:r>
        <w:r w:rsidR="00CF2724">
          <w:rPr>
            <w:webHidden/>
          </w:rPr>
          <w:fldChar w:fldCharType="separate"/>
        </w:r>
        <w:r w:rsidR="00CF2724">
          <w:rPr>
            <w:webHidden/>
          </w:rPr>
          <w:t>16</w:t>
        </w:r>
        <w:r w:rsidR="00CF2724">
          <w:rPr>
            <w:webHidden/>
          </w:rPr>
          <w:fldChar w:fldCharType="end"/>
        </w:r>
      </w:hyperlink>
    </w:p>
    <w:p w14:paraId="4BA39517" w14:textId="7C995109" w:rsidR="00CF2724" w:rsidRDefault="0065751C">
      <w:pPr>
        <w:pStyle w:val="Sumrio1"/>
        <w:tabs>
          <w:tab w:val="left" w:pos="880"/>
        </w:tabs>
        <w:rPr>
          <w:rFonts w:asciiTheme="minorHAnsi" w:eastAsiaTheme="minorEastAsia" w:hAnsiTheme="minorHAnsi"/>
          <w:bCs w:val="0"/>
          <w:color w:val="auto"/>
          <w:sz w:val="22"/>
          <w:lang w:eastAsia="pt-BR"/>
        </w:rPr>
      </w:pPr>
      <w:hyperlink w:anchor="_Toc152661733" w:history="1">
        <w:r w:rsidR="00CF2724" w:rsidRPr="007C63F2">
          <w:rPr>
            <w:rStyle w:val="Hyperlink"/>
          </w:rPr>
          <w:t>2.2.2</w:t>
        </w:r>
        <w:r w:rsidR="00CF2724">
          <w:rPr>
            <w:rFonts w:asciiTheme="minorHAnsi" w:eastAsiaTheme="minorEastAsia" w:hAnsiTheme="minorHAnsi"/>
            <w:bCs w:val="0"/>
            <w:color w:val="auto"/>
            <w:sz w:val="22"/>
            <w:lang w:eastAsia="pt-BR"/>
          </w:rPr>
          <w:tab/>
        </w:r>
        <w:r w:rsidR="00CF2724" w:rsidRPr="007C63F2">
          <w:rPr>
            <w:rStyle w:val="Hyperlink"/>
          </w:rPr>
          <w:t>Tecnologias da Informação e Comunicação</w:t>
        </w:r>
        <w:r w:rsidR="00CF2724">
          <w:rPr>
            <w:webHidden/>
          </w:rPr>
          <w:tab/>
        </w:r>
        <w:r w:rsidR="00CF2724">
          <w:rPr>
            <w:webHidden/>
          </w:rPr>
          <w:fldChar w:fldCharType="begin"/>
        </w:r>
        <w:r w:rsidR="00CF2724">
          <w:rPr>
            <w:webHidden/>
          </w:rPr>
          <w:instrText xml:space="preserve"> PAGEREF _Toc152661733 \h </w:instrText>
        </w:r>
        <w:r w:rsidR="00CF2724">
          <w:rPr>
            <w:webHidden/>
          </w:rPr>
        </w:r>
        <w:r w:rsidR="00CF2724">
          <w:rPr>
            <w:webHidden/>
          </w:rPr>
          <w:fldChar w:fldCharType="separate"/>
        </w:r>
        <w:r w:rsidR="00CF2724">
          <w:rPr>
            <w:webHidden/>
          </w:rPr>
          <w:t>20</w:t>
        </w:r>
        <w:r w:rsidR="00CF2724">
          <w:rPr>
            <w:webHidden/>
          </w:rPr>
          <w:fldChar w:fldCharType="end"/>
        </w:r>
      </w:hyperlink>
    </w:p>
    <w:p w14:paraId="5D9B61CE" w14:textId="1661BF06" w:rsidR="00CF2724" w:rsidRDefault="0065751C">
      <w:pPr>
        <w:pStyle w:val="Sumrio1"/>
        <w:tabs>
          <w:tab w:val="left" w:pos="880"/>
        </w:tabs>
        <w:rPr>
          <w:rFonts w:asciiTheme="minorHAnsi" w:eastAsiaTheme="minorEastAsia" w:hAnsiTheme="minorHAnsi"/>
          <w:bCs w:val="0"/>
          <w:color w:val="auto"/>
          <w:sz w:val="22"/>
          <w:lang w:eastAsia="pt-BR"/>
        </w:rPr>
      </w:pPr>
      <w:hyperlink w:anchor="_Toc152661734" w:history="1">
        <w:r w:rsidR="00CF2724" w:rsidRPr="007C63F2">
          <w:rPr>
            <w:rStyle w:val="Hyperlink"/>
          </w:rPr>
          <w:t>2.2.3</w:t>
        </w:r>
        <w:r w:rsidR="00CF2724">
          <w:rPr>
            <w:rFonts w:asciiTheme="minorHAnsi" w:eastAsiaTheme="minorEastAsia" w:hAnsiTheme="minorHAnsi"/>
            <w:bCs w:val="0"/>
            <w:color w:val="auto"/>
            <w:sz w:val="22"/>
            <w:lang w:eastAsia="pt-BR"/>
          </w:rPr>
          <w:tab/>
        </w:r>
        <w:r w:rsidR="00CF2724" w:rsidRPr="007C63F2">
          <w:rPr>
            <w:rStyle w:val="Hyperlink"/>
          </w:rPr>
          <w:t>Realidade Aumentada</w:t>
        </w:r>
        <w:r w:rsidR="00CF2724">
          <w:rPr>
            <w:webHidden/>
          </w:rPr>
          <w:tab/>
        </w:r>
        <w:r w:rsidR="00CF2724">
          <w:rPr>
            <w:webHidden/>
          </w:rPr>
          <w:fldChar w:fldCharType="begin"/>
        </w:r>
        <w:r w:rsidR="00CF2724">
          <w:rPr>
            <w:webHidden/>
          </w:rPr>
          <w:instrText xml:space="preserve"> PAGEREF _Toc152661734 \h </w:instrText>
        </w:r>
        <w:r w:rsidR="00CF2724">
          <w:rPr>
            <w:webHidden/>
          </w:rPr>
        </w:r>
        <w:r w:rsidR="00CF2724">
          <w:rPr>
            <w:webHidden/>
          </w:rPr>
          <w:fldChar w:fldCharType="separate"/>
        </w:r>
        <w:r w:rsidR="00CF2724">
          <w:rPr>
            <w:webHidden/>
          </w:rPr>
          <w:t>21</w:t>
        </w:r>
        <w:r w:rsidR="00CF2724">
          <w:rPr>
            <w:webHidden/>
          </w:rPr>
          <w:fldChar w:fldCharType="end"/>
        </w:r>
      </w:hyperlink>
    </w:p>
    <w:p w14:paraId="2D03FC7F" w14:textId="1D2B0070" w:rsidR="00CF2724" w:rsidRDefault="0065751C">
      <w:pPr>
        <w:pStyle w:val="Sumrio1"/>
        <w:tabs>
          <w:tab w:val="left" w:pos="880"/>
        </w:tabs>
        <w:rPr>
          <w:rFonts w:asciiTheme="minorHAnsi" w:eastAsiaTheme="minorEastAsia" w:hAnsiTheme="minorHAnsi"/>
          <w:bCs w:val="0"/>
          <w:color w:val="auto"/>
          <w:sz w:val="22"/>
          <w:lang w:eastAsia="pt-BR"/>
        </w:rPr>
      </w:pPr>
      <w:hyperlink w:anchor="_Toc152661735" w:history="1">
        <w:r w:rsidR="00CF2724" w:rsidRPr="007C63F2">
          <w:rPr>
            <w:rStyle w:val="Hyperlink"/>
          </w:rPr>
          <w:t>2.2.4</w:t>
        </w:r>
        <w:r w:rsidR="00CF2724">
          <w:rPr>
            <w:rFonts w:asciiTheme="minorHAnsi" w:eastAsiaTheme="minorEastAsia" w:hAnsiTheme="minorHAnsi"/>
            <w:bCs w:val="0"/>
            <w:color w:val="auto"/>
            <w:sz w:val="22"/>
            <w:lang w:eastAsia="pt-BR"/>
          </w:rPr>
          <w:tab/>
        </w:r>
        <w:r w:rsidR="00CF2724" w:rsidRPr="007C63F2">
          <w:rPr>
            <w:rStyle w:val="Hyperlink"/>
          </w:rPr>
          <w:t>Eletrônica</w:t>
        </w:r>
        <w:r w:rsidR="00CF2724">
          <w:rPr>
            <w:webHidden/>
          </w:rPr>
          <w:tab/>
        </w:r>
        <w:r w:rsidR="00CF2724">
          <w:rPr>
            <w:webHidden/>
          </w:rPr>
          <w:fldChar w:fldCharType="begin"/>
        </w:r>
        <w:r w:rsidR="00CF2724">
          <w:rPr>
            <w:webHidden/>
          </w:rPr>
          <w:instrText xml:space="preserve"> PAGEREF _Toc152661735 \h </w:instrText>
        </w:r>
        <w:r w:rsidR="00CF2724">
          <w:rPr>
            <w:webHidden/>
          </w:rPr>
        </w:r>
        <w:r w:rsidR="00CF2724">
          <w:rPr>
            <w:webHidden/>
          </w:rPr>
          <w:fldChar w:fldCharType="separate"/>
        </w:r>
        <w:r w:rsidR="00CF2724">
          <w:rPr>
            <w:webHidden/>
          </w:rPr>
          <w:t>22</w:t>
        </w:r>
        <w:r w:rsidR="00CF2724">
          <w:rPr>
            <w:webHidden/>
          </w:rPr>
          <w:fldChar w:fldCharType="end"/>
        </w:r>
      </w:hyperlink>
    </w:p>
    <w:p w14:paraId="0CFA53C1" w14:textId="07BFF117" w:rsidR="00CF2724" w:rsidRDefault="0065751C">
      <w:pPr>
        <w:pStyle w:val="Sumrio1"/>
        <w:tabs>
          <w:tab w:val="left" w:pos="880"/>
        </w:tabs>
        <w:rPr>
          <w:rFonts w:asciiTheme="minorHAnsi" w:eastAsiaTheme="minorEastAsia" w:hAnsiTheme="minorHAnsi"/>
          <w:bCs w:val="0"/>
          <w:color w:val="auto"/>
          <w:sz w:val="22"/>
          <w:lang w:eastAsia="pt-BR"/>
        </w:rPr>
      </w:pPr>
      <w:hyperlink w:anchor="_Toc152661736" w:history="1">
        <w:r w:rsidR="00CF2724" w:rsidRPr="007C63F2">
          <w:rPr>
            <w:rStyle w:val="Hyperlink"/>
          </w:rPr>
          <w:t>2.2.5</w:t>
        </w:r>
        <w:r w:rsidR="00CF2724">
          <w:rPr>
            <w:rFonts w:asciiTheme="minorHAnsi" w:eastAsiaTheme="minorEastAsia" w:hAnsiTheme="minorHAnsi"/>
            <w:bCs w:val="0"/>
            <w:color w:val="auto"/>
            <w:sz w:val="22"/>
            <w:lang w:eastAsia="pt-BR"/>
          </w:rPr>
          <w:tab/>
        </w:r>
        <w:r w:rsidR="00CF2724" w:rsidRPr="007C63F2">
          <w:rPr>
            <w:rStyle w:val="Hyperlink"/>
          </w:rPr>
          <w:t>Arduíno</w:t>
        </w:r>
        <w:r w:rsidR="00CF2724">
          <w:rPr>
            <w:webHidden/>
          </w:rPr>
          <w:tab/>
        </w:r>
        <w:r w:rsidR="00CF2724">
          <w:rPr>
            <w:webHidden/>
          </w:rPr>
          <w:fldChar w:fldCharType="begin"/>
        </w:r>
        <w:r w:rsidR="00CF2724">
          <w:rPr>
            <w:webHidden/>
          </w:rPr>
          <w:instrText xml:space="preserve"> PAGEREF _Toc152661736 \h </w:instrText>
        </w:r>
        <w:r w:rsidR="00CF2724">
          <w:rPr>
            <w:webHidden/>
          </w:rPr>
        </w:r>
        <w:r w:rsidR="00CF2724">
          <w:rPr>
            <w:webHidden/>
          </w:rPr>
          <w:fldChar w:fldCharType="separate"/>
        </w:r>
        <w:r w:rsidR="00CF2724">
          <w:rPr>
            <w:webHidden/>
          </w:rPr>
          <w:t>24</w:t>
        </w:r>
        <w:r w:rsidR="00CF2724">
          <w:rPr>
            <w:webHidden/>
          </w:rPr>
          <w:fldChar w:fldCharType="end"/>
        </w:r>
      </w:hyperlink>
    </w:p>
    <w:p w14:paraId="7A6BCEC1" w14:textId="7161943B" w:rsidR="00CF2724" w:rsidRDefault="0065751C">
      <w:pPr>
        <w:pStyle w:val="Sumrio1"/>
        <w:tabs>
          <w:tab w:val="left" w:pos="880"/>
        </w:tabs>
        <w:rPr>
          <w:rFonts w:asciiTheme="minorHAnsi" w:eastAsiaTheme="minorEastAsia" w:hAnsiTheme="minorHAnsi"/>
          <w:bCs w:val="0"/>
          <w:color w:val="auto"/>
          <w:sz w:val="22"/>
          <w:lang w:eastAsia="pt-BR"/>
        </w:rPr>
      </w:pPr>
      <w:hyperlink w:anchor="_Toc152661737" w:history="1">
        <w:r w:rsidR="00CF2724" w:rsidRPr="007C63F2">
          <w:rPr>
            <w:rStyle w:val="Hyperlink"/>
          </w:rPr>
          <w:t>2.2.6</w:t>
        </w:r>
        <w:r w:rsidR="00CF2724">
          <w:rPr>
            <w:rFonts w:asciiTheme="minorHAnsi" w:eastAsiaTheme="minorEastAsia" w:hAnsiTheme="minorHAnsi"/>
            <w:bCs w:val="0"/>
            <w:color w:val="auto"/>
            <w:sz w:val="22"/>
            <w:lang w:eastAsia="pt-BR"/>
          </w:rPr>
          <w:tab/>
        </w:r>
        <w:r w:rsidR="00CF2724" w:rsidRPr="007C63F2">
          <w:rPr>
            <w:rStyle w:val="Hyperlink"/>
          </w:rPr>
          <w:t>Unity</w:t>
        </w:r>
        <w:r w:rsidR="00CF2724">
          <w:rPr>
            <w:webHidden/>
          </w:rPr>
          <w:tab/>
        </w:r>
        <w:r w:rsidR="00CF2724">
          <w:rPr>
            <w:webHidden/>
          </w:rPr>
          <w:fldChar w:fldCharType="begin"/>
        </w:r>
        <w:r w:rsidR="00CF2724">
          <w:rPr>
            <w:webHidden/>
          </w:rPr>
          <w:instrText xml:space="preserve"> PAGEREF _Toc152661737 \h </w:instrText>
        </w:r>
        <w:r w:rsidR="00CF2724">
          <w:rPr>
            <w:webHidden/>
          </w:rPr>
        </w:r>
        <w:r w:rsidR="00CF2724">
          <w:rPr>
            <w:webHidden/>
          </w:rPr>
          <w:fldChar w:fldCharType="separate"/>
        </w:r>
        <w:r w:rsidR="00CF2724">
          <w:rPr>
            <w:webHidden/>
          </w:rPr>
          <w:t>27</w:t>
        </w:r>
        <w:r w:rsidR="00CF2724">
          <w:rPr>
            <w:webHidden/>
          </w:rPr>
          <w:fldChar w:fldCharType="end"/>
        </w:r>
      </w:hyperlink>
    </w:p>
    <w:p w14:paraId="14E7B26F" w14:textId="7BC5DD2E" w:rsidR="00CF2724" w:rsidRDefault="0065751C">
      <w:pPr>
        <w:pStyle w:val="Sumrio1"/>
        <w:tabs>
          <w:tab w:val="left" w:pos="880"/>
        </w:tabs>
        <w:rPr>
          <w:rFonts w:asciiTheme="minorHAnsi" w:eastAsiaTheme="minorEastAsia" w:hAnsiTheme="minorHAnsi"/>
          <w:bCs w:val="0"/>
          <w:color w:val="auto"/>
          <w:sz w:val="22"/>
          <w:lang w:eastAsia="pt-BR"/>
        </w:rPr>
      </w:pPr>
      <w:hyperlink w:anchor="_Toc152661738" w:history="1">
        <w:r w:rsidR="00CF2724" w:rsidRPr="007C63F2">
          <w:rPr>
            <w:rStyle w:val="Hyperlink"/>
          </w:rPr>
          <w:t>2.2.7</w:t>
        </w:r>
        <w:r w:rsidR="00CF2724">
          <w:rPr>
            <w:rFonts w:asciiTheme="minorHAnsi" w:eastAsiaTheme="minorEastAsia" w:hAnsiTheme="minorHAnsi"/>
            <w:bCs w:val="0"/>
            <w:color w:val="auto"/>
            <w:sz w:val="22"/>
            <w:lang w:eastAsia="pt-BR"/>
          </w:rPr>
          <w:tab/>
        </w:r>
        <w:r w:rsidR="00CF2724" w:rsidRPr="007C63F2">
          <w:rPr>
            <w:rStyle w:val="Hyperlink"/>
          </w:rPr>
          <w:t>Wireframes</w:t>
        </w:r>
        <w:r w:rsidR="00CF2724">
          <w:rPr>
            <w:webHidden/>
          </w:rPr>
          <w:tab/>
        </w:r>
        <w:r w:rsidR="00CF2724">
          <w:rPr>
            <w:webHidden/>
          </w:rPr>
          <w:fldChar w:fldCharType="begin"/>
        </w:r>
        <w:r w:rsidR="00CF2724">
          <w:rPr>
            <w:webHidden/>
          </w:rPr>
          <w:instrText xml:space="preserve"> PAGEREF _Toc152661738 \h </w:instrText>
        </w:r>
        <w:r w:rsidR="00CF2724">
          <w:rPr>
            <w:webHidden/>
          </w:rPr>
        </w:r>
        <w:r w:rsidR="00CF2724">
          <w:rPr>
            <w:webHidden/>
          </w:rPr>
          <w:fldChar w:fldCharType="separate"/>
        </w:r>
        <w:r w:rsidR="00CF2724">
          <w:rPr>
            <w:webHidden/>
          </w:rPr>
          <w:t>28</w:t>
        </w:r>
        <w:r w:rsidR="00CF2724">
          <w:rPr>
            <w:webHidden/>
          </w:rPr>
          <w:fldChar w:fldCharType="end"/>
        </w:r>
      </w:hyperlink>
    </w:p>
    <w:p w14:paraId="17B50A98" w14:textId="437A36DD" w:rsidR="00CF2724" w:rsidRDefault="0065751C">
      <w:pPr>
        <w:pStyle w:val="Sumrio1"/>
        <w:tabs>
          <w:tab w:val="left" w:pos="880"/>
        </w:tabs>
        <w:rPr>
          <w:rFonts w:asciiTheme="minorHAnsi" w:eastAsiaTheme="minorEastAsia" w:hAnsiTheme="minorHAnsi"/>
          <w:bCs w:val="0"/>
          <w:color w:val="auto"/>
          <w:sz w:val="22"/>
          <w:lang w:eastAsia="pt-BR"/>
        </w:rPr>
      </w:pPr>
      <w:hyperlink w:anchor="_Toc152661739" w:history="1">
        <w:r w:rsidR="00CF2724" w:rsidRPr="007C63F2">
          <w:rPr>
            <w:rStyle w:val="Hyperlink"/>
          </w:rPr>
          <w:t>2.2.8</w:t>
        </w:r>
        <w:r w:rsidR="00CF2724">
          <w:rPr>
            <w:rFonts w:asciiTheme="minorHAnsi" w:eastAsiaTheme="minorEastAsia" w:hAnsiTheme="minorHAnsi"/>
            <w:bCs w:val="0"/>
            <w:color w:val="auto"/>
            <w:sz w:val="22"/>
            <w:lang w:eastAsia="pt-BR"/>
          </w:rPr>
          <w:tab/>
        </w:r>
        <w:r w:rsidR="00CF2724" w:rsidRPr="007C63F2">
          <w:rPr>
            <w:rStyle w:val="Hyperlink"/>
          </w:rPr>
          <w:t>C#</w:t>
        </w:r>
        <w:r w:rsidR="00CF2724">
          <w:rPr>
            <w:webHidden/>
          </w:rPr>
          <w:tab/>
        </w:r>
        <w:r w:rsidR="00CF2724">
          <w:rPr>
            <w:webHidden/>
          </w:rPr>
          <w:fldChar w:fldCharType="begin"/>
        </w:r>
        <w:r w:rsidR="00CF2724">
          <w:rPr>
            <w:webHidden/>
          </w:rPr>
          <w:instrText xml:space="preserve"> PAGEREF _Toc152661739 \h </w:instrText>
        </w:r>
        <w:r w:rsidR="00CF2724">
          <w:rPr>
            <w:webHidden/>
          </w:rPr>
        </w:r>
        <w:r w:rsidR="00CF2724">
          <w:rPr>
            <w:webHidden/>
          </w:rPr>
          <w:fldChar w:fldCharType="separate"/>
        </w:r>
        <w:r w:rsidR="00CF2724">
          <w:rPr>
            <w:webHidden/>
          </w:rPr>
          <w:t>30</w:t>
        </w:r>
        <w:r w:rsidR="00CF2724">
          <w:rPr>
            <w:webHidden/>
          </w:rPr>
          <w:fldChar w:fldCharType="end"/>
        </w:r>
      </w:hyperlink>
    </w:p>
    <w:p w14:paraId="17641A86" w14:textId="0F14C75C" w:rsidR="00CF2724" w:rsidRDefault="0065751C">
      <w:pPr>
        <w:pStyle w:val="Sumrio1"/>
        <w:tabs>
          <w:tab w:val="left" w:pos="880"/>
        </w:tabs>
        <w:rPr>
          <w:rFonts w:asciiTheme="minorHAnsi" w:eastAsiaTheme="minorEastAsia" w:hAnsiTheme="minorHAnsi"/>
          <w:bCs w:val="0"/>
          <w:color w:val="auto"/>
          <w:sz w:val="22"/>
          <w:lang w:eastAsia="pt-BR"/>
        </w:rPr>
      </w:pPr>
      <w:hyperlink w:anchor="_Toc152661740" w:history="1">
        <w:r w:rsidR="00CF2724" w:rsidRPr="007C63F2">
          <w:rPr>
            <w:rStyle w:val="Hyperlink"/>
          </w:rPr>
          <w:t>2.2.9</w:t>
        </w:r>
        <w:r w:rsidR="00CF2724">
          <w:rPr>
            <w:rFonts w:asciiTheme="minorHAnsi" w:eastAsiaTheme="minorEastAsia" w:hAnsiTheme="minorHAnsi"/>
            <w:bCs w:val="0"/>
            <w:color w:val="auto"/>
            <w:sz w:val="22"/>
            <w:lang w:eastAsia="pt-BR"/>
          </w:rPr>
          <w:tab/>
        </w:r>
        <w:r w:rsidR="00CF2724" w:rsidRPr="007C63F2">
          <w:rPr>
            <w:rStyle w:val="Hyperlink"/>
          </w:rPr>
          <w:t>Blender</w:t>
        </w:r>
        <w:r w:rsidR="00CF2724">
          <w:rPr>
            <w:webHidden/>
          </w:rPr>
          <w:tab/>
        </w:r>
        <w:r w:rsidR="00CF2724">
          <w:rPr>
            <w:webHidden/>
          </w:rPr>
          <w:fldChar w:fldCharType="begin"/>
        </w:r>
        <w:r w:rsidR="00CF2724">
          <w:rPr>
            <w:webHidden/>
          </w:rPr>
          <w:instrText xml:space="preserve"> PAGEREF _Toc152661740 \h </w:instrText>
        </w:r>
        <w:r w:rsidR="00CF2724">
          <w:rPr>
            <w:webHidden/>
          </w:rPr>
        </w:r>
        <w:r w:rsidR="00CF2724">
          <w:rPr>
            <w:webHidden/>
          </w:rPr>
          <w:fldChar w:fldCharType="separate"/>
        </w:r>
        <w:r w:rsidR="00CF2724">
          <w:rPr>
            <w:webHidden/>
          </w:rPr>
          <w:t>34</w:t>
        </w:r>
        <w:r w:rsidR="00CF2724">
          <w:rPr>
            <w:webHidden/>
          </w:rPr>
          <w:fldChar w:fldCharType="end"/>
        </w:r>
      </w:hyperlink>
    </w:p>
    <w:p w14:paraId="765A4E15" w14:textId="241EA237" w:rsidR="00CF2724" w:rsidRDefault="0065751C">
      <w:pPr>
        <w:pStyle w:val="Sumrio1"/>
        <w:tabs>
          <w:tab w:val="left" w:pos="1100"/>
        </w:tabs>
        <w:rPr>
          <w:rFonts w:asciiTheme="minorHAnsi" w:eastAsiaTheme="minorEastAsia" w:hAnsiTheme="minorHAnsi"/>
          <w:bCs w:val="0"/>
          <w:color w:val="auto"/>
          <w:sz w:val="22"/>
          <w:lang w:eastAsia="pt-BR"/>
        </w:rPr>
      </w:pPr>
      <w:hyperlink w:anchor="_Toc152661741" w:history="1">
        <w:r w:rsidR="00CF2724" w:rsidRPr="007C63F2">
          <w:rPr>
            <w:rStyle w:val="Hyperlink"/>
          </w:rPr>
          <w:t>2.2.10</w:t>
        </w:r>
        <w:r w:rsidR="00CF2724">
          <w:rPr>
            <w:rFonts w:asciiTheme="minorHAnsi" w:eastAsiaTheme="minorEastAsia" w:hAnsiTheme="minorHAnsi"/>
            <w:bCs w:val="0"/>
            <w:color w:val="auto"/>
            <w:sz w:val="22"/>
            <w:lang w:eastAsia="pt-BR"/>
          </w:rPr>
          <w:tab/>
        </w:r>
        <w:r w:rsidR="00CF2724" w:rsidRPr="007C63F2">
          <w:rPr>
            <w:rStyle w:val="Hyperlink"/>
          </w:rPr>
          <w:t>Flutter</w:t>
        </w:r>
        <w:r w:rsidR="00CF2724">
          <w:rPr>
            <w:webHidden/>
          </w:rPr>
          <w:tab/>
        </w:r>
        <w:r w:rsidR="00CF2724">
          <w:rPr>
            <w:webHidden/>
          </w:rPr>
          <w:fldChar w:fldCharType="begin"/>
        </w:r>
        <w:r w:rsidR="00CF2724">
          <w:rPr>
            <w:webHidden/>
          </w:rPr>
          <w:instrText xml:space="preserve"> PAGEREF _Toc152661741 \h </w:instrText>
        </w:r>
        <w:r w:rsidR="00CF2724">
          <w:rPr>
            <w:webHidden/>
          </w:rPr>
        </w:r>
        <w:r w:rsidR="00CF2724">
          <w:rPr>
            <w:webHidden/>
          </w:rPr>
          <w:fldChar w:fldCharType="separate"/>
        </w:r>
        <w:r w:rsidR="00CF2724">
          <w:rPr>
            <w:webHidden/>
          </w:rPr>
          <w:t>35</w:t>
        </w:r>
        <w:r w:rsidR="00CF2724">
          <w:rPr>
            <w:webHidden/>
          </w:rPr>
          <w:fldChar w:fldCharType="end"/>
        </w:r>
      </w:hyperlink>
    </w:p>
    <w:p w14:paraId="01727FCE" w14:textId="1D633275" w:rsidR="00CF2724" w:rsidRDefault="0065751C">
      <w:pPr>
        <w:pStyle w:val="Sumrio1"/>
        <w:tabs>
          <w:tab w:val="left" w:pos="880"/>
        </w:tabs>
        <w:rPr>
          <w:rFonts w:asciiTheme="minorHAnsi" w:eastAsiaTheme="minorEastAsia" w:hAnsiTheme="minorHAnsi"/>
          <w:bCs w:val="0"/>
          <w:color w:val="auto"/>
          <w:sz w:val="22"/>
          <w:lang w:eastAsia="pt-BR"/>
        </w:rPr>
      </w:pPr>
      <w:hyperlink w:anchor="_Toc152661742" w:history="1">
        <w:r w:rsidR="00CF2724" w:rsidRPr="007C63F2">
          <w:rPr>
            <w:rStyle w:val="Hyperlink"/>
          </w:rPr>
          <w:t>2.2.11</w:t>
        </w:r>
        <w:r w:rsidR="00CF2724">
          <w:rPr>
            <w:rFonts w:asciiTheme="minorHAnsi" w:eastAsiaTheme="minorEastAsia" w:hAnsiTheme="minorHAnsi"/>
            <w:bCs w:val="0"/>
            <w:color w:val="auto"/>
            <w:sz w:val="22"/>
            <w:lang w:eastAsia="pt-BR"/>
          </w:rPr>
          <w:tab/>
        </w:r>
        <w:r w:rsidR="00CF2724" w:rsidRPr="007C63F2">
          <w:rPr>
            <w:rStyle w:val="Hyperlink"/>
          </w:rPr>
          <w:t>Banco de Dados Não Relacional</w:t>
        </w:r>
        <w:r w:rsidR="00CF2724">
          <w:rPr>
            <w:webHidden/>
          </w:rPr>
          <w:tab/>
        </w:r>
        <w:r w:rsidR="00CF2724">
          <w:rPr>
            <w:webHidden/>
          </w:rPr>
          <w:fldChar w:fldCharType="begin"/>
        </w:r>
        <w:r w:rsidR="00CF2724">
          <w:rPr>
            <w:webHidden/>
          </w:rPr>
          <w:instrText xml:space="preserve"> PAGEREF _Toc152661742 \h </w:instrText>
        </w:r>
        <w:r w:rsidR="00CF2724">
          <w:rPr>
            <w:webHidden/>
          </w:rPr>
        </w:r>
        <w:r w:rsidR="00CF2724">
          <w:rPr>
            <w:webHidden/>
          </w:rPr>
          <w:fldChar w:fldCharType="separate"/>
        </w:r>
        <w:r w:rsidR="00CF2724">
          <w:rPr>
            <w:webHidden/>
          </w:rPr>
          <w:t>38</w:t>
        </w:r>
        <w:r w:rsidR="00CF2724">
          <w:rPr>
            <w:webHidden/>
          </w:rPr>
          <w:fldChar w:fldCharType="end"/>
        </w:r>
      </w:hyperlink>
    </w:p>
    <w:p w14:paraId="209DC533" w14:textId="41FD156E" w:rsidR="00CF2724" w:rsidRDefault="0065751C">
      <w:pPr>
        <w:pStyle w:val="Sumrio1"/>
        <w:rPr>
          <w:rFonts w:asciiTheme="minorHAnsi" w:eastAsiaTheme="minorEastAsia" w:hAnsiTheme="minorHAnsi"/>
          <w:bCs w:val="0"/>
          <w:color w:val="auto"/>
          <w:sz w:val="22"/>
          <w:lang w:eastAsia="pt-BR"/>
        </w:rPr>
      </w:pPr>
      <w:hyperlink w:anchor="_Toc152661743" w:history="1">
        <w:r w:rsidR="00CF2724" w:rsidRPr="007C63F2">
          <w:rPr>
            <w:rStyle w:val="Hyperlink"/>
          </w:rPr>
          <w:t>3</w:t>
        </w:r>
        <w:r w:rsidR="00CF2724">
          <w:rPr>
            <w:rFonts w:asciiTheme="minorHAnsi" w:eastAsiaTheme="minorEastAsia" w:hAnsiTheme="minorHAnsi"/>
            <w:bCs w:val="0"/>
            <w:color w:val="auto"/>
            <w:sz w:val="22"/>
            <w:lang w:eastAsia="pt-BR"/>
          </w:rPr>
          <w:tab/>
        </w:r>
        <w:r w:rsidR="00CF2724" w:rsidRPr="007C63F2">
          <w:rPr>
            <w:rStyle w:val="Hyperlink"/>
          </w:rPr>
          <w:t>DESENVOLVIMENTO</w:t>
        </w:r>
        <w:r w:rsidR="00CF2724">
          <w:rPr>
            <w:webHidden/>
          </w:rPr>
          <w:tab/>
        </w:r>
        <w:r w:rsidR="00CF2724">
          <w:rPr>
            <w:webHidden/>
          </w:rPr>
          <w:fldChar w:fldCharType="begin"/>
        </w:r>
        <w:r w:rsidR="00CF2724">
          <w:rPr>
            <w:webHidden/>
          </w:rPr>
          <w:instrText xml:space="preserve"> PAGEREF _Toc152661743 \h </w:instrText>
        </w:r>
        <w:r w:rsidR="00CF2724">
          <w:rPr>
            <w:webHidden/>
          </w:rPr>
        </w:r>
        <w:r w:rsidR="00CF2724">
          <w:rPr>
            <w:webHidden/>
          </w:rPr>
          <w:fldChar w:fldCharType="separate"/>
        </w:r>
        <w:r w:rsidR="00CF2724">
          <w:rPr>
            <w:webHidden/>
          </w:rPr>
          <w:t>40</w:t>
        </w:r>
        <w:r w:rsidR="00CF2724">
          <w:rPr>
            <w:webHidden/>
          </w:rPr>
          <w:fldChar w:fldCharType="end"/>
        </w:r>
      </w:hyperlink>
    </w:p>
    <w:p w14:paraId="5FA2F451" w14:textId="31F20B69" w:rsidR="00CF2724" w:rsidRDefault="0065751C">
      <w:pPr>
        <w:pStyle w:val="Sumrio1"/>
        <w:rPr>
          <w:rFonts w:asciiTheme="minorHAnsi" w:eastAsiaTheme="minorEastAsia" w:hAnsiTheme="minorHAnsi"/>
          <w:bCs w:val="0"/>
          <w:color w:val="auto"/>
          <w:sz w:val="22"/>
          <w:lang w:eastAsia="pt-BR"/>
        </w:rPr>
      </w:pPr>
      <w:hyperlink w:anchor="_Toc152661744" w:history="1">
        <w:r w:rsidR="00CF2724" w:rsidRPr="007C63F2">
          <w:rPr>
            <w:rStyle w:val="Hyperlink"/>
          </w:rPr>
          <w:t>3.1</w:t>
        </w:r>
        <w:r w:rsidR="00CF2724">
          <w:rPr>
            <w:rFonts w:asciiTheme="minorHAnsi" w:eastAsiaTheme="minorEastAsia" w:hAnsiTheme="minorHAnsi"/>
            <w:bCs w:val="0"/>
            <w:color w:val="auto"/>
            <w:sz w:val="22"/>
            <w:lang w:eastAsia="pt-BR"/>
          </w:rPr>
          <w:tab/>
        </w:r>
        <w:r w:rsidR="00CF2724" w:rsidRPr="007C63F2">
          <w:rPr>
            <w:rStyle w:val="Hyperlink"/>
          </w:rPr>
          <w:t>Diagrama de Casos de Uso AR-PIN</w:t>
        </w:r>
        <w:r w:rsidR="00CF2724">
          <w:rPr>
            <w:webHidden/>
          </w:rPr>
          <w:tab/>
        </w:r>
        <w:r w:rsidR="00CF2724">
          <w:rPr>
            <w:webHidden/>
          </w:rPr>
          <w:fldChar w:fldCharType="begin"/>
        </w:r>
        <w:r w:rsidR="00CF2724">
          <w:rPr>
            <w:webHidden/>
          </w:rPr>
          <w:instrText xml:space="preserve"> PAGEREF _Toc152661744 \h </w:instrText>
        </w:r>
        <w:r w:rsidR="00CF2724">
          <w:rPr>
            <w:webHidden/>
          </w:rPr>
        </w:r>
        <w:r w:rsidR="00CF2724">
          <w:rPr>
            <w:webHidden/>
          </w:rPr>
          <w:fldChar w:fldCharType="separate"/>
        </w:r>
        <w:r w:rsidR="00CF2724">
          <w:rPr>
            <w:webHidden/>
          </w:rPr>
          <w:t>40</w:t>
        </w:r>
        <w:r w:rsidR="00CF2724">
          <w:rPr>
            <w:webHidden/>
          </w:rPr>
          <w:fldChar w:fldCharType="end"/>
        </w:r>
      </w:hyperlink>
    </w:p>
    <w:p w14:paraId="0983B503" w14:textId="52413235" w:rsidR="00CF2724" w:rsidRDefault="0065751C">
      <w:pPr>
        <w:pStyle w:val="Sumrio1"/>
        <w:tabs>
          <w:tab w:val="left" w:pos="880"/>
        </w:tabs>
        <w:rPr>
          <w:rFonts w:asciiTheme="minorHAnsi" w:eastAsiaTheme="minorEastAsia" w:hAnsiTheme="minorHAnsi"/>
          <w:bCs w:val="0"/>
          <w:color w:val="auto"/>
          <w:sz w:val="22"/>
          <w:lang w:eastAsia="pt-BR"/>
        </w:rPr>
      </w:pPr>
      <w:hyperlink w:anchor="_Toc152661745" w:history="1">
        <w:r w:rsidR="00CF2724" w:rsidRPr="007C63F2">
          <w:rPr>
            <w:rStyle w:val="Hyperlink"/>
          </w:rPr>
          <w:t>3.1.1</w:t>
        </w:r>
        <w:r w:rsidR="00CF2724">
          <w:rPr>
            <w:rFonts w:asciiTheme="minorHAnsi" w:eastAsiaTheme="minorEastAsia" w:hAnsiTheme="minorHAnsi"/>
            <w:bCs w:val="0"/>
            <w:color w:val="auto"/>
            <w:sz w:val="22"/>
            <w:lang w:eastAsia="pt-BR"/>
          </w:rPr>
          <w:tab/>
        </w:r>
        <w:r w:rsidR="00CF2724" w:rsidRPr="007C63F2">
          <w:rPr>
            <w:rStyle w:val="Hyperlink"/>
          </w:rPr>
          <w:t>Documentação dos Casos de Uso AR-PIN</w:t>
        </w:r>
        <w:r w:rsidR="00CF2724">
          <w:rPr>
            <w:webHidden/>
          </w:rPr>
          <w:tab/>
        </w:r>
        <w:r w:rsidR="00CF2724">
          <w:rPr>
            <w:webHidden/>
          </w:rPr>
          <w:fldChar w:fldCharType="begin"/>
        </w:r>
        <w:r w:rsidR="00CF2724">
          <w:rPr>
            <w:webHidden/>
          </w:rPr>
          <w:instrText xml:space="preserve"> PAGEREF _Toc152661745 \h </w:instrText>
        </w:r>
        <w:r w:rsidR="00CF2724">
          <w:rPr>
            <w:webHidden/>
          </w:rPr>
        </w:r>
        <w:r w:rsidR="00CF2724">
          <w:rPr>
            <w:webHidden/>
          </w:rPr>
          <w:fldChar w:fldCharType="separate"/>
        </w:r>
        <w:r w:rsidR="00CF2724">
          <w:rPr>
            <w:webHidden/>
          </w:rPr>
          <w:t>41</w:t>
        </w:r>
        <w:r w:rsidR="00CF2724">
          <w:rPr>
            <w:webHidden/>
          </w:rPr>
          <w:fldChar w:fldCharType="end"/>
        </w:r>
      </w:hyperlink>
    </w:p>
    <w:p w14:paraId="1CC3ED56" w14:textId="3DC00D1A" w:rsidR="00CF2724" w:rsidRDefault="0065751C">
      <w:pPr>
        <w:pStyle w:val="Sumrio1"/>
        <w:rPr>
          <w:rFonts w:asciiTheme="minorHAnsi" w:eastAsiaTheme="minorEastAsia" w:hAnsiTheme="minorHAnsi"/>
          <w:bCs w:val="0"/>
          <w:color w:val="auto"/>
          <w:sz w:val="22"/>
          <w:lang w:eastAsia="pt-BR"/>
        </w:rPr>
      </w:pPr>
      <w:hyperlink w:anchor="_Toc152661746" w:history="1">
        <w:r w:rsidR="00CF2724" w:rsidRPr="007C63F2">
          <w:rPr>
            <w:rStyle w:val="Hyperlink"/>
          </w:rPr>
          <w:t>3.2</w:t>
        </w:r>
        <w:r w:rsidR="00CF2724">
          <w:rPr>
            <w:rFonts w:asciiTheme="minorHAnsi" w:eastAsiaTheme="minorEastAsia" w:hAnsiTheme="minorHAnsi"/>
            <w:bCs w:val="0"/>
            <w:color w:val="auto"/>
            <w:sz w:val="22"/>
            <w:lang w:eastAsia="pt-BR"/>
          </w:rPr>
          <w:tab/>
        </w:r>
        <w:r w:rsidR="00CF2724" w:rsidRPr="007C63F2">
          <w:rPr>
            <w:rStyle w:val="Hyperlink"/>
          </w:rPr>
          <w:t>Diagrama de Classe AR-PIN</w:t>
        </w:r>
        <w:r w:rsidR="00CF2724">
          <w:rPr>
            <w:webHidden/>
          </w:rPr>
          <w:tab/>
        </w:r>
        <w:r w:rsidR="00CF2724">
          <w:rPr>
            <w:webHidden/>
          </w:rPr>
          <w:fldChar w:fldCharType="begin"/>
        </w:r>
        <w:r w:rsidR="00CF2724">
          <w:rPr>
            <w:webHidden/>
          </w:rPr>
          <w:instrText xml:space="preserve"> PAGEREF _Toc152661746 \h </w:instrText>
        </w:r>
        <w:r w:rsidR="00CF2724">
          <w:rPr>
            <w:webHidden/>
          </w:rPr>
        </w:r>
        <w:r w:rsidR="00CF2724">
          <w:rPr>
            <w:webHidden/>
          </w:rPr>
          <w:fldChar w:fldCharType="separate"/>
        </w:r>
        <w:r w:rsidR="00CF2724">
          <w:rPr>
            <w:webHidden/>
          </w:rPr>
          <w:t>52</w:t>
        </w:r>
        <w:r w:rsidR="00CF2724">
          <w:rPr>
            <w:webHidden/>
          </w:rPr>
          <w:fldChar w:fldCharType="end"/>
        </w:r>
      </w:hyperlink>
    </w:p>
    <w:p w14:paraId="2374CD64" w14:textId="6857F003" w:rsidR="00CF2724" w:rsidRDefault="0065751C">
      <w:pPr>
        <w:pStyle w:val="Sumrio1"/>
        <w:rPr>
          <w:rFonts w:asciiTheme="minorHAnsi" w:eastAsiaTheme="minorEastAsia" w:hAnsiTheme="minorHAnsi"/>
          <w:bCs w:val="0"/>
          <w:color w:val="auto"/>
          <w:sz w:val="22"/>
          <w:lang w:eastAsia="pt-BR"/>
        </w:rPr>
      </w:pPr>
      <w:hyperlink w:anchor="_Toc152661747" w:history="1">
        <w:r w:rsidR="00CF2724" w:rsidRPr="007C63F2">
          <w:rPr>
            <w:rStyle w:val="Hyperlink"/>
          </w:rPr>
          <w:t>3.3</w:t>
        </w:r>
        <w:r w:rsidR="00CF2724">
          <w:rPr>
            <w:rFonts w:asciiTheme="minorHAnsi" w:eastAsiaTheme="minorEastAsia" w:hAnsiTheme="minorHAnsi"/>
            <w:bCs w:val="0"/>
            <w:color w:val="auto"/>
            <w:sz w:val="22"/>
            <w:lang w:eastAsia="pt-BR"/>
          </w:rPr>
          <w:tab/>
        </w:r>
        <w:r w:rsidR="00CF2724" w:rsidRPr="007C63F2">
          <w:rPr>
            <w:rStyle w:val="Hyperlink"/>
          </w:rPr>
          <w:t>Diagrama de Atividade AR-PIN</w:t>
        </w:r>
        <w:r w:rsidR="00CF2724">
          <w:rPr>
            <w:webHidden/>
          </w:rPr>
          <w:tab/>
        </w:r>
        <w:r w:rsidR="00CF2724">
          <w:rPr>
            <w:webHidden/>
          </w:rPr>
          <w:fldChar w:fldCharType="begin"/>
        </w:r>
        <w:r w:rsidR="00CF2724">
          <w:rPr>
            <w:webHidden/>
          </w:rPr>
          <w:instrText xml:space="preserve"> PAGEREF _Toc152661747 \h </w:instrText>
        </w:r>
        <w:r w:rsidR="00CF2724">
          <w:rPr>
            <w:webHidden/>
          </w:rPr>
        </w:r>
        <w:r w:rsidR="00CF2724">
          <w:rPr>
            <w:webHidden/>
          </w:rPr>
          <w:fldChar w:fldCharType="separate"/>
        </w:r>
        <w:r w:rsidR="00CF2724">
          <w:rPr>
            <w:webHidden/>
          </w:rPr>
          <w:t>53</w:t>
        </w:r>
        <w:r w:rsidR="00CF2724">
          <w:rPr>
            <w:webHidden/>
          </w:rPr>
          <w:fldChar w:fldCharType="end"/>
        </w:r>
      </w:hyperlink>
    </w:p>
    <w:p w14:paraId="52F8444D" w14:textId="18BA0CDA" w:rsidR="00CF2724" w:rsidRDefault="0065751C">
      <w:pPr>
        <w:pStyle w:val="Sumrio1"/>
        <w:rPr>
          <w:rFonts w:asciiTheme="minorHAnsi" w:eastAsiaTheme="minorEastAsia" w:hAnsiTheme="minorHAnsi"/>
          <w:bCs w:val="0"/>
          <w:color w:val="auto"/>
          <w:sz w:val="22"/>
          <w:lang w:eastAsia="pt-BR"/>
        </w:rPr>
      </w:pPr>
      <w:hyperlink w:anchor="_Toc152661748" w:history="1">
        <w:r w:rsidR="00CF2724" w:rsidRPr="007C63F2">
          <w:rPr>
            <w:rStyle w:val="Hyperlink"/>
          </w:rPr>
          <w:t>3.4</w:t>
        </w:r>
        <w:r w:rsidR="00CF2724">
          <w:rPr>
            <w:rFonts w:asciiTheme="minorHAnsi" w:eastAsiaTheme="minorEastAsia" w:hAnsiTheme="minorHAnsi"/>
            <w:bCs w:val="0"/>
            <w:color w:val="auto"/>
            <w:sz w:val="22"/>
            <w:lang w:eastAsia="pt-BR"/>
          </w:rPr>
          <w:tab/>
        </w:r>
        <w:r w:rsidR="00CF2724" w:rsidRPr="007C63F2">
          <w:rPr>
            <w:rStyle w:val="Hyperlink"/>
          </w:rPr>
          <w:t>Diagramas de Sequência AR-PIN</w:t>
        </w:r>
        <w:r w:rsidR="00CF2724">
          <w:rPr>
            <w:webHidden/>
          </w:rPr>
          <w:tab/>
        </w:r>
        <w:r w:rsidR="00CF2724">
          <w:rPr>
            <w:webHidden/>
          </w:rPr>
          <w:fldChar w:fldCharType="begin"/>
        </w:r>
        <w:r w:rsidR="00CF2724">
          <w:rPr>
            <w:webHidden/>
          </w:rPr>
          <w:instrText xml:space="preserve"> PAGEREF _Toc152661748 \h </w:instrText>
        </w:r>
        <w:r w:rsidR="00CF2724">
          <w:rPr>
            <w:webHidden/>
          </w:rPr>
        </w:r>
        <w:r w:rsidR="00CF2724">
          <w:rPr>
            <w:webHidden/>
          </w:rPr>
          <w:fldChar w:fldCharType="separate"/>
        </w:r>
        <w:r w:rsidR="00CF2724">
          <w:rPr>
            <w:webHidden/>
          </w:rPr>
          <w:t>64</w:t>
        </w:r>
        <w:r w:rsidR="00CF2724">
          <w:rPr>
            <w:webHidden/>
          </w:rPr>
          <w:fldChar w:fldCharType="end"/>
        </w:r>
      </w:hyperlink>
    </w:p>
    <w:p w14:paraId="1961290C" w14:textId="7DEB2459" w:rsidR="00CF2724" w:rsidRDefault="0065751C">
      <w:pPr>
        <w:pStyle w:val="Sumrio1"/>
        <w:rPr>
          <w:rFonts w:asciiTheme="minorHAnsi" w:eastAsiaTheme="minorEastAsia" w:hAnsiTheme="minorHAnsi"/>
          <w:bCs w:val="0"/>
          <w:color w:val="auto"/>
          <w:sz w:val="22"/>
          <w:lang w:eastAsia="pt-BR"/>
        </w:rPr>
      </w:pPr>
      <w:hyperlink w:anchor="_Toc152661749" w:history="1">
        <w:r w:rsidR="00CF2724" w:rsidRPr="007C63F2">
          <w:rPr>
            <w:rStyle w:val="Hyperlink"/>
          </w:rPr>
          <w:t>3.5</w:t>
        </w:r>
        <w:r w:rsidR="00CF2724">
          <w:rPr>
            <w:rFonts w:asciiTheme="minorHAnsi" w:eastAsiaTheme="minorEastAsia" w:hAnsiTheme="minorHAnsi"/>
            <w:bCs w:val="0"/>
            <w:color w:val="auto"/>
            <w:sz w:val="22"/>
            <w:lang w:eastAsia="pt-BR"/>
          </w:rPr>
          <w:tab/>
        </w:r>
        <w:r w:rsidR="00CF2724" w:rsidRPr="007C63F2">
          <w:rPr>
            <w:rStyle w:val="Hyperlink"/>
          </w:rPr>
          <w:t>Representação em grafo do banco de dados AR-PIN</w:t>
        </w:r>
        <w:r w:rsidR="00CF2724">
          <w:rPr>
            <w:webHidden/>
          </w:rPr>
          <w:tab/>
        </w:r>
        <w:r w:rsidR="00CF2724">
          <w:rPr>
            <w:webHidden/>
          </w:rPr>
          <w:fldChar w:fldCharType="begin"/>
        </w:r>
        <w:r w:rsidR="00CF2724">
          <w:rPr>
            <w:webHidden/>
          </w:rPr>
          <w:instrText xml:space="preserve"> PAGEREF _Toc152661749 \h </w:instrText>
        </w:r>
        <w:r w:rsidR="00CF2724">
          <w:rPr>
            <w:webHidden/>
          </w:rPr>
        </w:r>
        <w:r w:rsidR="00CF2724">
          <w:rPr>
            <w:webHidden/>
          </w:rPr>
          <w:fldChar w:fldCharType="separate"/>
        </w:r>
        <w:r w:rsidR="00CF2724">
          <w:rPr>
            <w:webHidden/>
          </w:rPr>
          <w:t>74</w:t>
        </w:r>
        <w:r w:rsidR="00CF2724">
          <w:rPr>
            <w:webHidden/>
          </w:rPr>
          <w:fldChar w:fldCharType="end"/>
        </w:r>
      </w:hyperlink>
    </w:p>
    <w:p w14:paraId="3F707A7D" w14:textId="4C39BE5D" w:rsidR="00CF2724" w:rsidRDefault="0065751C">
      <w:pPr>
        <w:pStyle w:val="Sumrio1"/>
        <w:rPr>
          <w:rFonts w:asciiTheme="minorHAnsi" w:eastAsiaTheme="minorEastAsia" w:hAnsiTheme="minorHAnsi"/>
          <w:bCs w:val="0"/>
          <w:color w:val="auto"/>
          <w:sz w:val="22"/>
          <w:lang w:eastAsia="pt-BR"/>
        </w:rPr>
      </w:pPr>
      <w:hyperlink w:anchor="_Toc152661750" w:history="1">
        <w:r w:rsidR="00CF2724" w:rsidRPr="007C63F2">
          <w:rPr>
            <w:rStyle w:val="Hyperlink"/>
          </w:rPr>
          <w:t>3.6</w:t>
        </w:r>
        <w:r w:rsidR="00CF2724">
          <w:rPr>
            <w:rFonts w:asciiTheme="minorHAnsi" w:eastAsiaTheme="minorEastAsia" w:hAnsiTheme="minorHAnsi"/>
            <w:bCs w:val="0"/>
            <w:color w:val="auto"/>
            <w:sz w:val="22"/>
            <w:lang w:eastAsia="pt-BR"/>
          </w:rPr>
          <w:tab/>
        </w:r>
        <w:r w:rsidR="00CF2724" w:rsidRPr="007C63F2">
          <w:rPr>
            <w:rStyle w:val="Hyperlink"/>
          </w:rPr>
          <w:t>Prototipação das telas</w:t>
        </w:r>
        <w:r w:rsidR="00CF2724">
          <w:rPr>
            <w:webHidden/>
          </w:rPr>
          <w:tab/>
        </w:r>
        <w:r w:rsidR="00CF2724">
          <w:rPr>
            <w:webHidden/>
          </w:rPr>
          <w:fldChar w:fldCharType="begin"/>
        </w:r>
        <w:r w:rsidR="00CF2724">
          <w:rPr>
            <w:webHidden/>
          </w:rPr>
          <w:instrText xml:space="preserve"> PAGEREF _Toc152661750 \h </w:instrText>
        </w:r>
        <w:r w:rsidR="00CF2724">
          <w:rPr>
            <w:webHidden/>
          </w:rPr>
        </w:r>
        <w:r w:rsidR="00CF2724">
          <w:rPr>
            <w:webHidden/>
          </w:rPr>
          <w:fldChar w:fldCharType="separate"/>
        </w:r>
        <w:r w:rsidR="00CF2724">
          <w:rPr>
            <w:webHidden/>
          </w:rPr>
          <w:t>74</w:t>
        </w:r>
        <w:r w:rsidR="00CF2724">
          <w:rPr>
            <w:webHidden/>
          </w:rPr>
          <w:fldChar w:fldCharType="end"/>
        </w:r>
      </w:hyperlink>
    </w:p>
    <w:p w14:paraId="5917F20A" w14:textId="28CDCFC7" w:rsidR="00CF2724" w:rsidRDefault="0065751C">
      <w:pPr>
        <w:pStyle w:val="Sumrio1"/>
        <w:rPr>
          <w:rFonts w:asciiTheme="minorHAnsi" w:eastAsiaTheme="minorEastAsia" w:hAnsiTheme="minorHAnsi"/>
          <w:bCs w:val="0"/>
          <w:color w:val="auto"/>
          <w:sz w:val="22"/>
          <w:lang w:eastAsia="pt-BR"/>
        </w:rPr>
      </w:pPr>
      <w:hyperlink w:anchor="_Toc152661751" w:history="1">
        <w:r w:rsidR="00CF2724" w:rsidRPr="007C63F2">
          <w:rPr>
            <w:rStyle w:val="Hyperlink"/>
          </w:rPr>
          <w:t>4</w:t>
        </w:r>
        <w:r w:rsidR="00CF2724">
          <w:rPr>
            <w:rFonts w:asciiTheme="minorHAnsi" w:eastAsiaTheme="minorEastAsia" w:hAnsiTheme="minorHAnsi"/>
            <w:bCs w:val="0"/>
            <w:color w:val="auto"/>
            <w:sz w:val="22"/>
            <w:lang w:eastAsia="pt-BR"/>
          </w:rPr>
          <w:tab/>
        </w:r>
        <w:r w:rsidR="00CF2724" w:rsidRPr="007C63F2">
          <w:rPr>
            <w:rStyle w:val="Hyperlink"/>
          </w:rPr>
          <w:t>Considerações Finais</w:t>
        </w:r>
        <w:r w:rsidR="00CF2724">
          <w:rPr>
            <w:webHidden/>
          </w:rPr>
          <w:tab/>
        </w:r>
        <w:r w:rsidR="00CF2724">
          <w:rPr>
            <w:webHidden/>
          </w:rPr>
          <w:fldChar w:fldCharType="begin"/>
        </w:r>
        <w:r w:rsidR="00CF2724">
          <w:rPr>
            <w:webHidden/>
          </w:rPr>
          <w:instrText xml:space="preserve"> PAGEREF _Toc152661751 \h </w:instrText>
        </w:r>
        <w:r w:rsidR="00CF2724">
          <w:rPr>
            <w:webHidden/>
          </w:rPr>
        </w:r>
        <w:r w:rsidR="00CF2724">
          <w:rPr>
            <w:webHidden/>
          </w:rPr>
          <w:fldChar w:fldCharType="separate"/>
        </w:r>
        <w:r w:rsidR="00CF2724">
          <w:rPr>
            <w:webHidden/>
          </w:rPr>
          <w:t>86</w:t>
        </w:r>
        <w:r w:rsidR="00CF2724">
          <w:rPr>
            <w:webHidden/>
          </w:rPr>
          <w:fldChar w:fldCharType="end"/>
        </w:r>
      </w:hyperlink>
    </w:p>
    <w:p w14:paraId="06AD414E" w14:textId="48711B00" w:rsidR="00CF2724" w:rsidRDefault="0065751C">
      <w:pPr>
        <w:pStyle w:val="Sumrio1"/>
        <w:rPr>
          <w:rFonts w:asciiTheme="minorHAnsi" w:eastAsiaTheme="minorEastAsia" w:hAnsiTheme="minorHAnsi"/>
          <w:bCs w:val="0"/>
          <w:color w:val="auto"/>
          <w:sz w:val="22"/>
          <w:lang w:eastAsia="pt-BR"/>
        </w:rPr>
      </w:pPr>
      <w:hyperlink w:anchor="_Toc152661752" w:history="1">
        <w:r w:rsidR="00CF2724" w:rsidRPr="007C63F2">
          <w:rPr>
            <w:rStyle w:val="Hyperlink"/>
          </w:rPr>
          <w:t>REFERÊNCIAS</w:t>
        </w:r>
        <w:r w:rsidR="00CF2724">
          <w:rPr>
            <w:webHidden/>
          </w:rPr>
          <w:tab/>
        </w:r>
        <w:r w:rsidR="00CF2724">
          <w:rPr>
            <w:webHidden/>
          </w:rPr>
          <w:fldChar w:fldCharType="begin"/>
        </w:r>
        <w:r w:rsidR="00CF2724">
          <w:rPr>
            <w:webHidden/>
          </w:rPr>
          <w:instrText xml:space="preserve"> PAGEREF _Toc152661752 \h </w:instrText>
        </w:r>
        <w:r w:rsidR="00CF2724">
          <w:rPr>
            <w:webHidden/>
          </w:rPr>
        </w:r>
        <w:r w:rsidR="00CF2724">
          <w:rPr>
            <w:webHidden/>
          </w:rPr>
          <w:fldChar w:fldCharType="separate"/>
        </w:r>
        <w:r w:rsidR="00CF2724">
          <w:rPr>
            <w:webHidden/>
          </w:rPr>
          <w:t>87</w:t>
        </w:r>
        <w:r w:rsidR="00CF2724">
          <w:rPr>
            <w:webHidden/>
          </w:rPr>
          <w:fldChar w:fldCharType="end"/>
        </w:r>
      </w:hyperlink>
    </w:p>
    <w:p w14:paraId="78B0E59A" w14:textId="3FAEEE61" w:rsidR="00E92A54" w:rsidRPr="00124AD6" w:rsidRDefault="00950F90" w:rsidP="007F7442">
      <w:pPr>
        <w:spacing w:line="259" w:lineRule="auto"/>
        <w:rPr>
          <w:rFonts w:eastAsiaTheme="majorEastAsia" w:cstheme="majorBidi"/>
          <w:b/>
          <w:bCs/>
          <w:color w:val="000000" w:themeColor="text1"/>
          <w:szCs w:val="32"/>
        </w:rPr>
        <w:sectPr w:rsidR="00E92A54" w:rsidRPr="00124AD6">
          <w:headerReference w:type="default" r:id="rId11"/>
          <w:footerReference w:type="default" r:id="rId12"/>
          <w:pgSz w:w="11906" w:h="16838"/>
          <w:pgMar w:top="1701" w:right="1134" w:bottom="1134" w:left="1701" w:header="709" w:footer="709" w:gutter="0"/>
          <w:cols w:space="708"/>
          <w:docGrid w:linePitch="360"/>
        </w:sectPr>
      </w:pPr>
      <w:r w:rsidRPr="00124AD6">
        <w:rPr>
          <w:rFonts w:eastAsiaTheme="majorEastAsia" w:cstheme="majorBidi"/>
          <w:b/>
          <w:bCs/>
          <w:noProof/>
          <w:color w:val="000000" w:themeColor="text1"/>
          <w:szCs w:val="32"/>
        </w:rPr>
        <w:fldChar w:fldCharType="end"/>
      </w:r>
      <w:r w:rsidR="002E7348" w:rsidRPr="00124AD6">
        <w:rPr>
          <w:rFonts w:eastAsiaTheme="majorEastAsia" w:cstheme="majorBidi"/>
          <w:b/>
          <w:bCs/>
          <w:color w:val="000000" w:themeColor="text1"/>
          <w:szCs w:val="32"/>
        </w:rPr>
        <w:br w:type="page"/>
      </w:r>
    </w:p>
    <w:p w14:paraId="37CFF1C0" w14:textId="4A4591AA" w:rsidR="00E92A54" w:rsidRPr="00E92A54" w:rsidRDefault="00E92A54" w:rsidP="00814A86">
      <w:pPr>
        <w:pStyle w:val="Ttulo1"/>
        <w:spacing w:before="0" w:after="120"/>
      </w:pPr>
      <w:bookmarkStart w:id="0" w:name="_Toc138758336"/>
      <w:bookmarkStart w:id="1" w:name="_Toc152661728"/>
      <w:r w:rsidRPr="007215EF" w:rsidDel="0094730D">
        <w:lastRenderedPageBreak/>
        <w:t>INTRODUÇÃO</w:t>
      </w:r>
      <w:bookmarkEnd w:id="0"/>
      <w:bookmarkEnd w:id="1"/>
    </w:p>
    <w:p w14:paraId="119E22CE" w14:textId="6CAD6765" w:rsidR="00B06623" w:rsidRPr="000C2E31" w:rsidRDefault="00B06623" w:rsidP="00814A86">
      <w:pPr>
        <w:spacing w:after="120"/>
      </w:pPr>
      <w:bookmarkStart w:id="2" w:name="_Hlk151898484"/>
      <w:r>
        <w:t xml:space="preserve">A respeito do tema educação </w:t>
      </w:r>
      <w:proofErr w:type="spellStart"/>
      <w:r>
        <w:t>Tardif</w:t>
      </w:r>
      <w:proofErr w:type="spellEnd"/>
      <w:r>
        <w:t xml:space="preserve"> (2014) di</w:t>
      </w:r>
      <w:r w:rsidR="000B02D3">
        <w:t>sserta</w:t>
      </w:r>
      <w:r>
        <w:t xml:space="preserve"> sobre a importância da fusão dos saberes, nas quais sua pluralidade torna o conhecimento gerado rico</w:t>
      </w:r>
      <w:r w:rsidRPr="000C2E31">
        <w:t xml:space="preserve">. Assim, não somente a teoria é necessária, bem como também formas de estimular e praticar o conhecimento. Realizar exercícios e projetos ajuda a aplicar o conhecimento adquirido e identificar lacunas de compreensão, desta forma, complementando a teoria. </w:t>
      </w:r>
    </w:p>
    <w:p w14:paraId="67B57E60" w14:textId="6E5D069E" w:rsidR="00B06623" w:rsidRDefault="00B06623" w:rsidP="00814A86">
      <w:pPr>
        <w:spacing w:after="120"/>
      </w:pPr>
      <w:r>
        <w:t xml:space="preserve">E quando se retrata as ferramentas </w:t>
      </w:r>
      <w:r w:rsidR="000B02D3">
        <w:t>que</w:t>
      </w:r>
      <w:r>
        <w:t xml:space="preserve"> estimulam o processo educacional, </w:t>
      </w:r>
      <w:r w:rsidR="000B02D3">
        <w:t>existem meios</w:t>
      </w:r>
      <w:r>
        <w:t xml:space="preserve"> de inserirmos novas ferramentas em quaisquer esquemas pedagógicos. De acordo com</w:t>
      </w:r>
      <w:r w:rsidR="00C741E7">
        <w:t xml:space="preserve"> </w:t>
      </w:r>
      <w:proofErr w:type="spellStart"/>
      <w:r>
        <w:t>Christensen</w:t>
      </w:r>
      <w:proofErr w:type="spellEnd"/>
      <w:r w:rsidR="00C741E7">
        <w:t xml:space="preserve"> et al.</w:t>
      </w:r>
      <w:r>
        <w:t xml:space="preserve"> (2013), </w:t>
      </w:r>
      <w:r w:rsidR="00C741E7">
        <w:rPr>
          <w:rStyle w:val="normaltextrun"/>
          <w:rFonts w:cs="Arial"/>
          <w:lang w:val="pt-PT"/>
        </w:rPr>
        <w:t>quando é introduzida uma nova tecnologia que complementa à antiga, ocorre uma inovação sustentada, o que tem sido historicamente positivo</w:t>
      </w:r>
      <w:r>
        <w:t xml:space="preserve">. </w:t>
      </w:r>
    </w:p>
    <w:p w14:paraId="239E8CDC" w14:textId="1170D066" w:rsidR="00C741E7" w:rsidRPr="00C741E7" w:rsidRDefault="00C741E7" w:rsidP="00C741E7">
      <w:pPr>
        <w:textAlignment w:val="baseline"/>
        <w:rPr>
          <w:rFonts w:ascii="Times New Roman" w:eastAsia="Times New Roman" w:hAnsi="Times New Roman" w:cs="Times New Roman"/>
          <w:kern w:val="0"/>
          <w:szCs w:val="24"/>
          <w:lang w:eastAsia="pt-BR"/>
          <w14:ligatures w14:val="none"/>
        </w:rPr>
      </w:pPr>
      <w:r w:rsidRPr="00C741E7">
        <w:rPr>
          <w:rFonts w:eastAsia="Times New Roman" w:cs="Arial"/>
          <w:kern w:val="0"/>
          <w:szCs w:val="24"/>
          <w:lang w:val="pt-PT" w:eastAsia="pt-BR"/>
          <w14:ligatures w14:val="none"/>
        </w:rPr>
        <w:t>O uso de ferramentas visuais e táteis pode ser de grande ajuda para alunos visuais e cinestésicos, recursos como mapas conceituais, diagramas, vídeos, simulações, experimentos práticos e réplicas físicas de conceitos abstratos podem facilitar o aprendizado desse tipo de aluno. De acordo com Barbosa (2018), ferramentas visuais são representações que ajudam a simplificar e transmitir ideias passíveis de modificação.</w:t>
      </w:r>
      <w:r w:rsidRPr="00C741E7">
        <w:rPr>
          <w:rFonts w:eastAsia="Times New Roman" w:cs="Arial"/>
          <w:kern w:val="0"/>
          <w:szCs w:val="24"/>
          <w:lang w:eastAsia="pt-BR"/>
          <w14:ligatures w14:val="none"/>
        </w:rPr>
        <w:t> </w:t>
      </w:r>
    </w:p>
    <w:p w14:paraId="540560D7" w14:textId="77777777" w:rsidR="00C741E7" w:rsidRPr="00C741E7" w:rsidRDefault="00C741E7" w:rsidP="00C741E7">
      <w:pPr>
        <w:textAlignment w:val="baseline"/>
        <w:rPr>
          <w:rFonts w:ascii="Times New Roman" w:eastAsia="Times New Roman" w:hAnsi="Times New Roman" w:cs="Times New Roman"/>
          <w:kern w:val="0"/>
          <w:szCs w:val="24"/>
          <w:lang w:eastAsia="pt-BR"/>
          <w14:ligatures w14:val="none"/>
        </w:rPr>
      </w:pPr>
      <w:r w:rsidRPr="00C741E7">
        <w:rPr>
          <w:rFonts w:eastAsia="Times New Roman" w:cs="Arial"/>
          <w:kern w:val="0"/>
          <w:szCs w:val="24"/>
          <w:lang w:val="pt-PT" w:eastAsia="pt-BR"/>
          <w14:ligatures w14:val="none"/>
        </w:rPr>
        <w:t>No que diz respeito à assimilação dos conteúdos acadêmicos, a instituição de ensino deve diversificar as práticas utilizadas nas salas de aula para atender às diversas necessidades dos alunos. Para Saviani (1991), a escola, como representação da instituição de ensino, também deve fornecer as ferramentas necessárias para a prática da ciência.</w:t>
      </w:r>
      <w:r w:rsidRPr="00C741E7">
        <w:rPr>
          <w:rFonts w:eastAsia="Times New Roman" w:cs="Arial"/>
          <w:kern w:val="0"/>
          <w:szCs w:val="24"/>
          <w:lang w:eastAsia="pt-BR"/>
          <w14:ligatures w14:val="none"/>
        </w:rPr>
        <w:t> </w:t>
      </w:r>
    </w:p>
    <w:p w14:paraId="0EB1E865" w14:textId="3D9F4FCA" w:rsidR="00DD37E4" w:rsidRDefault="00C741E7" w:rsidP="00B06623">
      <w:pPr>
        <w:spacing w:after="120"/>
      </w:pPr>
      <w:r>
        <w:rPr>
          <w:rStyle w:val="normaltextrun"/>
          <w:rFonts w:cs="Arial"/>
          <w:lang w:val="pt-PT"/>
        </w:rPr>
        <w:t>Não há dúvidas de que as tecnologias da informação e comunicação (TICs), provocaram uma mudança nos métodos tradicionais de ensino, Kenski (2007) atesta que tais tecnologias trouxeram mudanças consideráveis e positivas para a educação. As TICs fornecem acesso ao conhecimento, tornando o aprendizado complexo mais acessível aos alunos dentro e fora do ambiente escolar</w:t>
      </w:r>
      <w:r w:rsidR="00B06623">
        <w:t xml:space="preserve">.  </w:t>
      </w:r>
    </w:p>
    <w:p w14:paraId="5511FF34" w14:textId="08CD3015" w:rsidR="00C741E7" w:rsidRPr="00C741E7" w:rsidRDefault="00C741E7" w:rsidP="00C741E7">
      <w:pPr>
        <w:textAlignment w:val="baseline"/>
        <w:rPr>
          <w:rFonts w:ascii="Times New Roman" w:eastAsia="Times New Roman" w:hAnsi="Times New Roman" w:cs="Times New Roman"/>
          <w:kern w:val="0"/>
          <w:szCs w:val="24"/>
          <w:lang w:eastAsia="pt-BR"/>
          <w14:ligatures w14:val="none"/>
        </w:rPr>
      </w:pPr>
      <w:r w:rsidRPr="00C741E7">
        <w:rPr>
          <w:rFonts w:eastAsia="Times New Roman" w:cs="Arial"/>
          <w:kern w:val="0"/>
          <w:szCs w:val="24"/>
          <w:lang w:val="pt-PT" w:eastAsia="pt-BR"/>
          <w14:ligatures w14:val="none"/>
        </w:rPr>
        <w:t>Os computadores tornaram-se uma ferramenta comum na sociedade, servindo como um método para processar informações de diversas formas. Consequentemente, são muito procurados como ferramentas educacionais, uma vez que a informação é parte integrante da aprendizagem (Valente et al, 1999). A educação e a informática tornam-</w:t>
      </w:r>
      <w:r w:rsidRPr="00C741E7">
        <w:rPr>
          <w:rFonts w:eastAsia="Times New Roman" w:cs="Arial"/>
          <w:kern w:val="0"/>
          <w:szCs w:val="24"/>
          <w:lang w:val="pt-PT" w:eastAsia="pt-BR"/>
          <w14:ligatures w14:val="none"/>
        </w:rPr>
        <w:lastRenderedPageBreak/>
        <w:t xml:space="preserve">se assim aliadas com o objetivo de fornecer, capacitar e partilhar informação e conhecimento. Com a devida introdução a este tema, a sua aplicação torna-se essencial, sendo crucial que tais ferramentas sejam acessíveis a todos. Para validar e demonstrar a utilidade </w:t>
      </w:r>
      <w:r w:rsidR="004F3A83">
        <w:rPr>
          <w:rFonts w:eastAsia="Times New Roman" w:cs="Arial"/>
          <w:kern w:val="0"/>
          <w:szCs w:val="24"/>
          <w:lang w:val="pt-PT" w:eastAsia="pt-BR"/>
          <w14:ligatures w14:val="none"/>
        </w:rPr>
        <w:t>de tais ferramentas e tecnologias</w:t>
      </w:r>
      <w:r w:rsidRPr="00C741E7">
        <w:rPr>
          <w:rFonts w:eastAsia="Times New Roman" w:cs="Arial"/>
          <w:kern w:val="0"/>
          <w:szCs w:val="24"/>
          <w:lang w:val="pt-PT" w:eastAsia="pt-BR"/>
          <w14:ligatures w14:val="none"/>
        </w:rPr>
        <w:t>, este trabalho segue uma pesquisa exploratória com método bibliográfico, que, como demonstra Gil (1991), é realizada por meio de acompanhamento de livros, artigos, revistas, todos demonstrações de outros autores sobre o tema explicado.</w:t>
      </w:r>
      <w:r w:rsidRPr="00C741E7">
        <w:rPr>
          <w:rFonts w:eastAsia="Times New Roman" w:cs="Arial"/>
          <w:kern w:val="0"/>
          <w:szCs w:val="24"/>
          <w:lang w:eastAsia="pt-BR"/>
          <w14:ligatures w14:val="none"/>
        </w:rPr>
        <w:t> </w:t>
      </w:r>
    </w:p>
    <w:p w14:paraId="6C78C2D0" w14:textId="6B9BDA48" w:rsidR="00E92A54" w:rsidRDefault="00B06623" w:rsidP="00235BA0">
      <w:pPr>
        <w:spacing w:after="120"/>
      </w:pPr>
      <w:r>
        <w:t xml:space="preserve">  </w:t>
      </w:r>
    </w:p>
    <w:bookmarkEnd w:id="2"/>
    <w:p w14:paraId="17BB8EFD" w14:textId="77777777" w:rsidR="001F269E" w:rsidRPr="00E92A54" w:rsidRDefault="001F269E" w:rsidP="00235BA0">
      <w:pPr>
        <w:spacing w:after="120"/>
      </w:pPr>
    </w:p>
    <w:p w14:paraId="1809C8E2" w14:textId="7BB1433D" w:rsidR="00E92A54" w:rsidRDefault="00E92A54" w:rsidP="00235BA0">
      <w:pPr>
        <w:pStyle w:val="Ttulo1"/>
        <w:spacing w:before="0" w:after="120"/>
      </w:pPr>
      <w:bookmarkStart w:id="3" w:name="_Toc138758337"/>
      <w:bookmarkStart w:id="4" w:name="_Toc152661729"/>
      <w:r w:rsidRPr="007215EF">
        <w:t>REFERENCIAL TEÓRICO</w:t>
      </w:r>
      <w:bookmarkEnd w:id="3"/>
      <w:bookmarkEnd w:id="4"/>
    </w:p>
    <w:p w14:paraId="4A6C3B60" w14:textId="5E5FBD7F" w:rsidR="00E92A54" w:rsidRDefault="006854BE" w:rsidP="00235BA0">
      <w:pPr>
        <w:spacing w:after="120"/>
      </w:pPr>
      <w:r>
        <w:t>N</w:t>
      </w:r>
      <w:r w:rsidR="00E92A54" w:rsidRPr="00E92A54">
        <w:t xml:space="preserve">este capítulo, seguindo o propósito de exploração do tema, fornecemos a fundamentação teórica, abordando tópicos envolvidos, desde o tema do trabalho bem como as tecnologias e métodos utilizados para elaboração e projeção </w:t>
      </w:r>
      <w:r w:rsidR="00102E2D">
        <w:t>do mesmo.</w:t>
      </w:r>
    </w:p>
    <w:p w14:paraId="3EDA7AD0" w14:textId="77777777" w:rsidR="00A43C3C" w:rsidRDefault="00A43C3C" w:rsidP="00235BA0">
      <w:pPr>
        <w:spacing w:after="120"/>
      </w:pPr>
    </w:p>
    <w:p w14:paraId="0B69805C" w14:textId="7CFA2E1E" w:rsidR="00E92A54" w:rsidRPr="00E92A54" w:rsidRDefault="00E92A54" w:rsidP="00235BA0">
      <w:pPr>
        <w:pStyle w:val="Ttulo2"/>
        <w:spacing w:before="0" w:after="120"/>
      </w:pPr>
      <w:bookmarkStart w:id="5" w:name="_Toc138758338"/>
      <w:bookmarkStart w:id="6" w:name="_Toc152661730"/>
      <w:r w:rsidRPr="00E92A54">
        <w:t>AR-P</w:t>
      </w:r>
      <w:r w:rsidR="009434BC" w:rsidRPr="00E92A54">
        <w:t>IN</w:t>
      </w:r>
      <w:r w:rsidRPr="00E92A54">
        <w:t xml:space="preserve">: </w:t>
      </w:r>
      <w:r w:rsidR="00413BD4">
        <w:t>Ferramenta</w:t>
      </w:r>
      <w:r w:rsidRPr="00E92A54">
        <w:t xml:space="preserve"> de aprendizado de sistemas embarcados</w:t>
      </w:r>
      <w:bookmarkEnd w:id="5"/>
      <w:bookmarkEnd w:id="6"/>
    </w:p>
    <w:p w14:paraId="0162D81C" w14:textId="54AD63C7" w:rsidR="00C741E7" w:rsidRPr="00C741E7" w:rsidRDefault="00C741E7" w:rsidP="00C741E7">
      <w:pPr>
        <w:textAlignment w:val="baseline"/>
        <w:rPr>
          <w:rFonts w:ascii="Times New Roman" w:eastAsia="Times New Roman" w:hAnsi="Times New Roman" w:cs="Times New Roman"/>
          <w:kern w:val="0"/>
          <w:szCs w:val="24"/>
          <w:lang w:eastAsia="pt-BR"/>
          <w14:ligatures w14:val="none"/>
        </w:rPr>
      </w:pPr>
      <w:r w:rsidRPr="00C741E7">
        <w:rPr>
          <w:rFonts w:eastAsia="Times New Roman" w:cs="Arial"/>
          <w:kern w:val="0"/>
          <w:szCs w:val="24"/>
          <w:lang w:val="pt-PT" w:eastAsia="pt-BR"/>
          <w14:ligatures w14:val="none"/>
        </w:rPr>
        <w:t xml:space="preserve">O aplicativo AR-Pin é uma ferramenta para o aprendizado e exploração dos conceitos de eletrônica, Arduino Uno R3 e sistemas embarcados, o aplicativo oferece recursos interativos, sendo eles, materiais didáticos, questionários e a possibilidade de visualização em tempo real do Arduino Uno R3 e alguns componentes eletrônicos, utilizando a realidade aumentada, permitindo que os estudantes aprendam de forma imersiva. Um dos objetivos do projeto é tornar o ensino acessível para todos, pensando nisso utilizamos em nosso aplicativo uma paleta de cores simples e com alto contraste, para que seja possível usufruir facilmente do conteúdo disponível no aplicativo, fazendo o uso das cores preto, branco e vermelho como cores principais. Optamos por criar um design minimalista com bordas arredondadas combinadas com ícones e linhas simples, para tornar a experiência do usuário mais amigável e fluida. </w:t>
      </w:r>
    </w:p>
    <w:p w14:paraId="0FAC6ABF" w14:textId="109363A8" w:rsidR="00C9064B" w:rsidRPr="002476B3" w:rsidRDefault="00C9064B" w:rsidP="00235BA0">
      <w:pPr>
        <w:spacing w:after="120"/>
        <w:rPr>
          <w:color w:val="FF0000"/>
        </w:rPr>
      </w:pPr>
    </w:p>
    <w:p w14:paraId="2921CD85" w14:textId="77777777" w:rsidR="00250E61" w:rsidRPr="00E92A54" w:rsidRDefault="00250E61" w:rsidP="00235BA0">
      <w:pPr>
        <w:spacing w:after="120"/>
      </w:pPr>
    </w:p>
    <w:p w14:paraId="45D965A6" w14:textId="0EFFBCCC" w:rsidR="00E92A54" w:rsidRPr="00E92A54" w:rsidRDefault="00C0611D" w:rsidP="00235BA0">
      <w:pPr>
        <w:pStyle w:val="Ttulo2"/>
        <w:spacing w:before="0" w:after="120"/>
      </w:pPr>
      <w:bookmarkStart w:id="7" w:name="_Toc138758339"/>
      <w:bookmarkStart w:id="8" w:name="_Toc152661731"/>
      <w:r w:rsidRPr="00E92A54">
        <w:lastRenderedPageBreak/>
        <w:t>Tecnologias utilizadas</w:t>
      </w:r>
      <w:bookmarkEnd w:id="7"/>
      <w:bookmarkEnd w:id="8"/>
    </w:p>
    <w:p w14:paraId="401D7D5A" w14:textId="6CC20856" w:rsidR="00E92A54" w:rsidRPr="00E92A54" w:rsidRDefault="00E92A54" w:rsidP="00235BA0">
      <w:pPr>
        <w:spacing w:after="120"/>
      </w:pPr>
      <w:r w:rsidRPr="00E92A54">
        <w:t>Com o propósito de projetar uma aplicação para aprendizado de sistemas embarcados</w:t>
      </w:r>
      <w:r w:rsidR="00D4221F">
        <w:t>,</w:t>
      </w:r>
      <w:r w:rsidRPr="00E92A54">
        <w:t xml:space="preserve"> segue as tecnologias utilizadas </w:t>
      </w:r>
      <w:r w:rsidR="00D4221F">
        <w:t>para o desenvolvimento da ferramenta AR-PIN.</w:t>
      </w:r>
    </w:p>
    <w:p w14:paraId="465EBCB0" w14:textId="77777777" w:rsidR="00E92A54" w:rsidRPr="00E92A54" w:rsidRDefault="00E92A54" w:rsidP="00235BA0">
      <w:pPr>
        <w:spacing w:after="120"/>
      </w:pPr>
    </w:p>
    <w:p w14:paraId="3B79815B" w14:textId="75B0CC23" w:rsidR="00E92A54" w:rsidRPr="00E92A54" w:rsidRDefault="00E92A54" w:rsidP="00BA3C77">
      <w:pPr>
        <w:pStyle w:val="Ttulo3"/>
        <w:spacing w:before="0" w:after="120"/>
        <w:ind w:left="709"/>
      </w:pPr>
      <w:bookmarkStart w:id="9" w:name="_Toc138758340"/>
      <w:bookmarkStart w:id="10" w:name="_Toc152661732"/>
      <w:r w:rsidRPr="00E92A54">
        <w:t>UML</w:t>
      </w:r>
      <w:bookmarkEnd w:id="9"/>
      <w:bookmarkEnd w:id="10"/>
    </w:p>
    <w:p w14:paraId="27EAE0B9" w14:textId="455C9B13" w:rsidR="007D65E7" w:rsidRPr="007D65E7" w:rsidRDefault="007D65E7" w:rsidP="007D65E7">
      <w:pPr>
        <w:spacing w:before="100" w:beforeAutospacing="1" w:after="100" w:afterAutospacing="1"/>
        <w:rPr>
          <w:rFonts w:eastAsia="Times New Roman" w:cs="Arial"/>
          <w:kern w:val="0"/>
          <w:szCs w:val="24"/>
          <w:lang w:eastAsia="pt-BR"/>
          <w14:ligatures w14:val="none"/>
        </w:rPr>
      </w:pPr>
      <w:r w:rsidRPr="007D65E7">
        <w:rPr>
          <w:rFonts w:eastAsia="Times New Roman" w:cs="Arial"/>
          <w:kern w:val="0"/>
          <w:szCs w:val="24"/>
          <w:lang w:eastAsia="pt-BR"/>
          <w14:ligatures w14:val="none"/>
        </w:rPr>
        <w:t xml:space="preserve">Considerada uma linguagem de marcação, a </w:t>
      </w:r>
      <w:proofErr w:type="spellStart"/>
      <w:r w:rsidRPr="007D65E7">
        <w:rPr>
          <w:rFonts w:eastAsia="Times New Roman" w:cs="Arial"/>
          <w:kern w:val="0"/>
          <w:szCs w:val="24"/>
          <w:lang w:eastAsia="pt-BR"/>
          <w14:ligatures w14:val="none"/>
        </w:rPr>
        <w:t>Unified</w:t>
      </w:r>
      <w:proofErr w:type="spellEnd"/>
      <w:r w:rsidRPr="007D65E7">
        <w:rPr>
          <w:rFonts w:eastAsia="Times New Roman" w:cs="Arial"/>
          <w:kern w:val="0"/>
          <w:szCs w:val="24"/>
          <w:lang w:eastAsia="pt-BR"/>
          <w14:ligatures w14:val="none"/>
        </w:rPr>
        <w:t xml:space="preserve"> </w:t>
      </w:r>
      <w:proofErr w:type="spellStart"/>
      <w:r w:rsidRPr="007D65E7">
        <w:rPr>
          <w:rFonts w:eastAsia="Times New Roman" w:cs="Arial"/>
          <w:kern w:val="0"/>
          <w:szCs w:val="24"/>
          <w:lang w:eastAsia="pt-BR"/>
          <w14:ligatures w14:val="none"/>
        </w:rPr>
        <w:t>Modeling</w:t>
      </w:r>
      <w:proofErr w:type="spellEnd"/>
      <w:r w:rsidRPr="007D65E7">
        <w:rPr>
          <w:rFonts w:eastAsia="Times New Roman" w:cs="Arial"/>
          <w:kern w:val="0"/>
          <w:szCs w:val="24"/>
          <w:lang w:eastAsia="pt-BR"/>
          <w14:ligatures w14:val="none"/>
        </w:rPr>
        <w:t xml:space="preserve"> </w:t>
      </w:r>
      <w:proofErr w:type="spellStart"/>
      <w:r w:rsidRPr="007D65E7">
        <w:rPr>
          <w:rFonts w:eastAsia="Times New Roman" w:cs="Arial"/>
          <w:kern w:val="0"/>
          <w:szCs w:val="24"/>
          <w:lang w:eastAsia="pt-BR"/>
          <w14:ligatures w14:val="none"/>
        </w:rPr>
        <w:t>Language</w:t>
      </w:r>
      <w:proofErr w:type="spellEnd"/>
      <w:r w:rsidRPr="007D65E7">
        <w:rPr>
          <w:rFonts w:eastAsia="Times New Roman" w:cs="Arial"/>
          <w:kern w:val="0"/>
          <w:szCs w:val="24"/>
          <w:lang w:eastAsia="pt-BR"/>
          <w14:ligatures w14:val="none"/>
        </w:rPr>
        <w:t xml:space="preserve"> (UML), é a linguagem-padrão de modelagem para o desenvolvimento de softwares. De acordo com Guedes (2018), a UML é uma linguagem utilizada para a modelagem de softwares que utilizam a orientação de objetos.</w:t>
      </w:r>
    </w:p>
    <w:p w14:paraId="78BBD812" w14:textId="5EF449BF" w:rsidR="007D65E7" w:rsidRPr="007D65E7" w:rsidRDefault="007D65E7" w:rsidP="007D65E7">
      <w:pPr>
        <w:spacing w:before="100" w:beforeAutospacing="1" w:after="100" w:afterAutospacing="1"/>
        <w:rPr>
          <w:rFonts w:eastAsia="Times New Roman" w:cs="Arial"/>
          <w:kern w:val="0"/>
          <w:szCs w:val="24"/>
          <w:lang w:eastAsia="pt-BR"/>
          <w14:ligatures w14:val="none"/>
        </w:rPr>
      </w:pPr>
      <w:r w:rsidRPr="007D65E7">
        <w:rPr>
          <w:rFonts w:eastAsia="Times New Roman" w:cs="Arial"/>
          <w:kern w:val="0"/>
          <w:szCs w:val="24"/>
          <w:lang w:eastAsia="pt-BR"/>
          <w14:ligatures w14:val="none"/>
        </w:rPr>
        <w:t>A UML é uma linguagem para visualização, especificação e documentação, contendo diferentes diagramas que exercem inúmeros papéis. Para entender a importância dessa linguagem dentro de um projeto, é necessário conhecer alguns desses diagramas e suas funções.</w:t>
      </w:r>
    </w:p>
    <w:p w14:paraId="16254CC5" w14:textId="77777777" w:rsidR="00C9064B" w:rsidRPr="00E92A54" w:rsidRDefault="00C9064B" w:rsidP="00235BA0">
      <w:pPr>
        <w:spacing w:after="120"/>
      </w:pPr>
    </w:p>
    <w:p w14:paraId="5C239852" w14:textId="5E33EECE" w:rsidR="00E92A54" w:rsidRPr="00E92A54" w:rsidRDefault="00E92A54" w:rsidP="00235BA0">
      <w:pPr>
        <w:pStyle w:val="Ttulo4"/>
        <w:spacing w:before="0" w:after="120"/>
      </w:pPr>
      <w:r w:rsidRPr="00E92A54">
        <w:t>Diagrama de Casos de Uso</w:t>
      </w:r>
    </w:p>
    <w:p w14:paraId="3F279776" w14:textId="43AADF27" w:rsidR="00B4256D" w:rsidRPr="0015604B" w:rsidRDefault="007D65E7" w:rsidP="797BCE9E">
      <w:pPr>
        <w:spacing w:after="120"/>
      </w:pPr>
      <w:bookmarkStart w:id="11" w:name="_Hlk151902702"/>
      <w:r w:rsidRPr="007D65E7">
        <w:rPr>
          <w:rStyle w:val="Forte"/>
          <w:b w:val="0"/>
          <w:bCs w:val="0"/>
        </w:rPr>
        <w:t>O diagrama de caso de uso é uma ferramenta essencial na modelagem de requisitos de um sistema de software. Ele representa as funcionalidades que o sistema entrega para os atores que interagem com o sistema em questão.</w:t>
      </w:r>
      <w:r w:rsidR="00E92A54" w:rsidRPr="0015604B">
        <w:t xml:space="preserve"> </w:t>
      </w:r>
    </w:p>
    <w:bookmarkEnd w:id="11"/>
    <w:p w14:paraId="7C77FF55" w14:textId="4F58FF2D" w:rsidR="00E92A54" w:rsidRDefault="007D65E7" w:rsidP="007D65E7">
      <w:pPr>
        <w:spacing w:after="120"/>
        <w:rPr>
          <w:rStyle w:val="Forte"/>
          <w:b w:val="0"/>
          <w:bCs w:val="0"/>
        </w:rPr>
      </w:pPr>
      <w:r w:rsidRPr="007D65E7">
        <w:rPr>
          <w:rStyle w:val="Forte"/>
          <w:b w:val="0"/>
          <w:bCs w:val="0"/>
        </w:rPr>
        <w:t>O Diagrama de Caso de Uso não só apresenta o sistema de uma forma generalista, como também ajuda na elaboração dos requisitos. Conforme Guedes (2018), os diagramas de casos de uso têm por objetivo mostrar quais funcionalidades o sistema deverá providenciar aos atores, de uma forma generalista.</w:t>
      </w:r>
    </w:p>
    <w:p w14:paraId="44FA3292" w14:textId="77777777" w:rsidR="007D65E7" w:rsidRDefault="007D65E7" w:rsidP="007D65E7">
      <w:pPr>
        <w:spacing w:after="120"/>
        <w:rPr>
          <w:rStyle w:val="Forte"/>
          <w:b w:val="0"/>
          <w:bCs w:val="0"/>
        </w:rPr>
      </w:pPr>
    </w:p>
    <w:p w14:paraId="204D89BB" w14:textId="77777777" w:rsidR="007D65E7" w:rsidRDefault="007D65E7" w:rsidP="007D65E7">
      <w:pPr>
        <w:spacing w:after="120"/>
        <w:rPr>
          <w:rStyle w:val="Forte"/>
          <w:b w:val="0"/>
          <w:bCs w:val="0"/>
        </w:rPr>
      </w:pPr>
    </w:p>
    <w:p w14:paraId="15253ADD" w14:textId="77777777" w:rsidR="007D65E7" w:rsidRDefault="007D65E7" w:rsidP="007D65E7">
      <w:pPr>
        <w:spacing w:after="120"/>
        <w:rPr>
          <w:rStyle w:val="Forte"/>
          <w:b w:val="0"/>
          <w:bCs w:val="0"/>
        </w:rPr>
      </w:pPr>
    </w:p>
    <w:p w14:paraId="05F19C41" w14:textId="77777777" w:rsidR="007D65E7" w:rsidRDefault="007D65E7" w:rsidP="007D65E7">
      <w:pPr>
        <w:spacing w:after="120"/>
        <w:rPr>
          <w:rStyle w:val="Forte"/>
          <w:b w:val="0"/>
          <w:bCs w:val="0"/>
        </w:rPr>
      </w:pPr>
    </w:p>
    <w:p w14:paraId="6160E652" w14:textId="77777777" w:rsidR="007D65E7" w:rsidRPr="007D65E7" w:rsidRDefault="007D65E7" w:rsidP="007D65E7">
      <w:pPr>
        <w:spacing w:after="120"/>
        <w:rPr>
          <w:b/>
          <w:bCs/>
        </w:rPr>
      </w:pPr>
    </w:p>
    <w:p w14:paraId="7A5397AE" w14:textId="7717605A" w:rsidR="00DB7F80" w:rsidRPr="00DB7F80" w:rsidRDefault="00DB7F80" w:rsidP="00901806">
      <w:pPr>
        <w:jc w:val="center"/>
      </w:pPr>
      <w:bookmarkStart w:id="12" w:name="_Toc143126492"/>
      <w:bookmarkStart w:id="13" w:name="_Toc143127335"/>
      <w:bookmarkStart w:id="14" w:name="_Toc143128500"/>
      <w:bookmarkStart w:id="15" w:name="_Toc152443946"/>
      <w:r w:rsidRPr="00DB7F80">
        <w:lastRenderedPageBreak/>
        <w:t xml:space="preserve">Figura </w:t>
      </w:r>
      <w:r>
        <w:fldChar w:fldCharType="begin"/>
      </w:r>
      <w:r>
        <w:instrText>SEQ Figura \* ARABIC</w:instrText>
      </w:r>
      <w:r>
        <w:fldChar w:fldCharType="separate"/>
      </w:r>
      <w:r w:rsidR="003E4E56">
        <w:rPr>
          <w:noProof/>
        </w:rPr>
        <w:t>1</w:t>
      </w:r>
      <w:r>
        <w:fldChar w:fldCharType="end"/>
      </w:r>
      <w:r w:rsidRPr="00DB7F80">
        <w:t xml:space="preserve"> - Exemplo de Diagrama de Caso de Uso</w:t>
      </w:r>
      <w:bookmarkEnd w:id="12"/>
      <w:bookmarkEnd w:id="13"/>
      <w:bookmarkEnd w:id="14"/>
      <w:bookmarkEnd w:id="15"/>
    </w:p>
    <w:p w14:paraId="7C6F37B4" w14:textId="29BB2AB1" w:rsidR="009153EA" w:rsidRDefault="009153EA" w:rsidP="00901806">
      <w:pPr>
        <w:spacing w:after="0" w:line="240" w:lineRule="auto"/>
        <w:jc w:val="center"/>
      </w:pPr>
      <w:r>
        <w:rPr>
          <w:noProof/>
          <w:lang w:eastAsia="pt-BR"/>
        </w:rPr>
        <w:drawing>
          <wp:inline distT="0" distB="0" distL="0" distR="0" wp14:anchorId="0C619A80" wp14:editId="16B05A74">
            <wp:extent cx="5760085" cy="5441950"/>
            <wp:effectExtent l="0" t="0" r="0" b="6350"/>
            <wp:docPr id="100981797" name="Imagem 10098179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1797" name="Imagem 3" descr="Diagrama&#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5760085" cy="5441950"/>
                    </a:xfrm>
                    <a:prstGeom prst="rect">
                      <a:avLst/>
                    </a:prstGeom>
                  </pic:spPr>
                </pic:pic>
              </a:graphicData>
            </a:graphic>
          </wp:inline>
        </w:drawing>
      </w:r>
    </w:p>
    <w:p w14:paraId="437A2E5D" w14:textId="7FEFE798" w:rsidR="009153EA" w:rsidRDefault="00735B56" w:rsidP="00901806">
      <w:pPr>
        <w:spacing w:after="120" w:line="240" w:lineRule="auto"/>
        <w:jc w:val="center"/>
        <w:rPr>
          <w:sz w:val="20"/>
          <w:szCs w:val="20"/>
        </w:rPr>
      </w:pPr>
      <w:r w:rsidRPr="00DB7F80">
        <w:rPr>
          <w:sz w:val="20"/>
          <w:szCs w:val="20"/>
        </w:rPr>
        <w:t>Fonte: (Guedes, 2018).</w:t>
      </w:r>
    </w:p>
    <w:p w14:paraId="4EA1CD9B" w14:textId="77777777" w:rsidR="007D65E7" w:rsidRPr="006244F1" w:rsidRDefault="007D65E7" w:rsidP="006244F1">
      <w:pPr>
        <w:spacing w:after="120" w:line="276" w:lineRule="auto"/>
        <w:jc w:val="center"/>
        <w:rPr>
          <w:sz w:val="20"/>
          <w:szCs w:val="20"/>
        </w:rPr>
      </w:pPr>
    </w:p>
    <w:p w14:paraId="2C1DFA57" w14:textId="64452188" w:rsidR="00490689" w:rsidRPr="00490689" w:rsidRDefault="00E92A54" w:rsidP="00235BA0">
      <w:pPr>
        <w:pStyle w:val="Ttulo4"/>
        <w:spacing w:before="0" w:after="120"/>
      </w:pPr>
      <w:r w:rsidRPr="00E92A54">
        <w:t>Diagrama de Atividade</w:t>
      </w:r>
    </w:p>
    <w:p w14:paraId="59E8B5F5" w14:textId="5BBC7860" w:rsidR="00A152AA" w:rsidRDefault="007D65E7" w:rsidP="007D65E7">
      <w:pPr>
        <w:spacing w:after="120"/>
        <w:rPr>
          <w:rStyle w:val="Forte"/>
          <w:b w:val="0"/>
          <w:bCs w:val="0"/>
        </w:rPr>
      </w:pPr>
      <w:r w:rsidRPr="007D65E7">
        <w:rPr>
          <w:rStyle w:val="Forte"/>
          <w:b w:val="0"/>
          <w:bCs w:val="0"/>
        </w:rPr>
        <w:t>O diagrama de atividade, como aponta Guedes (2018), é um diagrama de caráter comportamental que descreve os passos a serem percorridos para a conclusão de uma atividade específica. É fundamental para descrever o funcionamento de atividades do sistema.</w:t>
      </w:r>
    </w:p>
    <w:p w14:paraId="55F66F46" w14:textId="77777777" w:rsidR="007D65E7" w:rsidRDefault="007D65E7" w:rsidP="007D65E7">
      <w:pPr>
        <w:spacing w:after="120"/>
        <w:rPr>
          <w:rStyle w:val="Forte"/>
          <w:b w:val="0"/>
          <w:bCs w:val="0"/>
        </w:rPr>
      </w:pPr>
    </w:p>
    <w:p w14:paraId="2BB6990D" w14:textId="77777777" w:rsidR="007D65E7" w:rsidRDefault="007D65E7" w:rsidP="007D65E7">
      <w:pPr>
        <w:spacing w:after="120"/>
        <w:rPr>
          <w:rStyle w:val="Forte"/>
          <w:b w:val="0"/>
          <w:bCs w:val="0"/>
        </w:rPr>
      </w:pPr>
    </w:p>
    <w:p w14:paraId="277B4568" w14:textId="77777777" w:rsidR="007D65E7" w:rsidRPr="007D65E7" w:rsidRDefault="007D65E7" w:rsidP="007D65E7">
      <w:pPr>
        <w:spacing w:after="120"/>
        <w:rPr>
          <w:b/>
          <w:bCs/>
        </w:rPr>
      </w:pPr>
    </w:p>
    <w:p w14:paraId="6DC76945" w14:textId="1C30A7CD" w:rsidR="00DB7F80" w:rsidRDefault="00DB7F80" w:rsidP="003C0870">
      <w:pPr>
        <w:jc w:val="center"/>
      </w:pPr>
      <w:bookmarkStart w:id="16" w:name="_Toc143127336"/>
      <w:bookmarkStart w:id="17" w:name="_Toc143128501"/>
      <w:bookmarkStart w:id="18" w:name="_Toc152443947"/>
      <w:r>
        <w:lastRenderedPageBreak/>
        <w:t xml:space="preserve">Figura </w:t>
      </w:r>
      <w:r>
        <w:fldChar w:fldCharType="begin"/>
      </w:r>
      <w:r>
        <w:instrText>SEQ Figura \* ARABIC</w:instrText>
      </w:r>
      <w:r>
        <w:fldChar w:fldCharType="separate"/>
      </w:r>
      <w:r w:rsidR="003E4E56">
        <w:rPr>
          <w:noProof/>
        </w:rPr>
        <w:t>2</w:t>
      </w:r>
      <w:r>
        <w:fldChar w:fldCharType="end"/>
      </w:r>
      <w:r>
        <w:t xml:space="preserve"> - </w:t>
      </w:r>
      <w:r w:rsidRPr="008D1880">
        <w:t>Exemplo de Diagrama de Atividade</w:t>
      </w:r>
      <w:bookmarkEnd w:id="16"/>
      <w:bookmarkEnd w:id="17"/>
      <w:bookmarkEnd w:id="18"/>
    </w:p>
    <w:p w14:paraId="438A55A8" w14:textId="322311F5" w:rsidR="00735B56" w:rsidRDefault="00735B56" w:rsidP="003C0870">
      <w:pPr>
        <w:spacing w:after="0" w:line="240" w:lineRule="auto"/>
        <w:jc w:val="center"/>
      </w:pPr>
      <w:r>
        <w:rPr>
          <w:noProof/>
          <w:lang w:eastAsia="pt-BR"/>
        </w:rPr>
        <w:drawing>
          <wp:inline distT="0" distB="0" distL="0" distR="0" wp14:anchorId="0674BB99" wp14:editId="7E2BF6F8">
            <wp:extent cx="5760085" cy="5101590"/>
            <wp:effectExtent l="0" t="0" r="0" b="3810"/>
            <wp:docPr id="1039772809" name="Imagem 103977280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72809" name="Imagem 1" descr="Diagrama&#10;&#10;Descrição gerad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5760085" cy="5101590"/>
                    </a:xfrm>
                    <a:prstGeom prst="rect">
                      <a:avLst/>
                    </a:prstGeom>
                  </pic:spPr>
                </pic:pic>
              </a:graphicData>
            </a:graphic>
          </wp:inline>
        </w:drawing>
      </w:r>
    </w:p>
    <w:p w14:paraId="5409C71D" w14:textId="77777777" w:rsidR="00735B56" w:rsidRPr="006706CD" w:rsidRDefault="00735B56" w:rsidP="00A57D0C">
      <w:pPr>
        <w:spacing w:after="120" w:line="240" w:lineRule="auto"/>
        <w:jc w:val="center"/>
        <w:rPr>
          <w:sz w:val="20"/>
          <w:szCs w:val="20"/>
        </w:rPr>
      </w:pPr>
      <w:r w:rsidRPr="006706CD">
        <w:rPr>
          <w:sz w:val="20"/>
          <w:szCs w:val="20"/>
        </w:rPr>
        <w:t>Fonte: (Guedes, 2018).</w:t>
      </w:r>
    </w:p>
    <w:p w14:paraId="7C428DB4" w14:textId="77777777" w:rsidR="00735B56" w:rsidRPr="00E92A54" w:rsidRDefault="00735B56" w:rsidP="00DB7F80">
      <w:pPr>
        <w:spacing w:after="120" w:line="276" w:lineRule="auto"/>
        <w:jc w:val="center"/>
      </w:pPr>
    </w:p>
    <w:p w14:paraId="5B8ED8ED" w14:textId="0DE92CC1" w:rsidR="005D308C" w:rsidRDefault="00E92A54" w:rsidP="005D308C">
      <w:pPr>
        <w:pStyle w:val="Ttulo4"/>
        <w:spacing w:before="0" w:after="120"/>
      </w:pPr>
      <w:r w:rsidRPr="00E92A54">
        <w:t>Diagrama de Sequência</w:t>
      </w:r>
    </w:p>
    <w:p w14:paraId="1224F316" w14:textId="273054DF" w:rsidR="005D308C" w:rsidRPr="005D308C" w:rsidRDefault="005D308C" w:rsidP="005D308C">
      <w:pPr>
        <w:pStyle w:val="NormalWeb"/>
        <w:spacing w:line="360" w:lineRule="auto"/>
        <w:rPr>
          <w:rFonts w:ascii="Arial" w:hAnsi="Arial" w:cs="Arial"/>
          <w:b/>
          <w:bCs/>
        </w:rPr>
      </w:pPr>
      <w:r>
        <w:rPr>
          <w:rStyle w:val="Forte"/>
          <w:rFonts w:ascii="Arial" w:eastAsiaTheme="majorEastAsia" w:hAnsi="Arial" w:cs="Arial"/>
          <w:b w:val="0"/>
          <w:bCs w:val="0"/>
        </w:rPr>
        <w:t>T</w:t>
      </w:r>
      <w:r w:rsidRPr="005D308C">
        <w:rPr>
          <w:rStyle w:val="Forte"/>
          <w:rFonts w:ascii="Arial" w:eastAsiaTheme="majorEastAsia" w:hAnsi="Arial" w:cs="Arial"/>
          <w:b w:val="0"/>
          <w:bCs w:val="0"/>
        </w:rPr>
        <w:t>rata</w:t>
      </w:r>
      <w:r>
        <w:rPr>
          <w:rStyle w:val="Forte"/>
          <w:rFonts w:ascii="Arial" w:eastAsiaTheme="majorEastAsia" w:hAnsi="Arial" w:cs="Arial"/>
          <w:b w:val="0"/>
          <w:bCs w:val="0"/>
        </w:rPr>
        <w:t>ndo</w:t>
      </w:r>
      <w:r w:rsidRPr="005D308C">
        <w:rPr>
          <w:rStyle w:val="Forte"/>
          <w:rFonts w:ascii="Arial" w:eastAsiaTheme="majorEastAsia" w:hAnsi="Arial" w:cs="Arial"/>
          <w:b w:val="0"/>
          <w:bCs w:val="0"/>
        </w:rPr>
        <w:t xml:space="preserve">-se também de um diagrama comportamental, o diagrama de sequência, de acordo com Guedes (2018), é um diagrama </w:t>
      </w:r>
      <w:r w:rsidRPr="005D308C">
        <w:rPr>
          <w:rStyle w:val="citation-0"/>
          <w:rFonts w:ascii="Arial" w:eastAsiaTheme="majorEastAsia" w:hAnsi="Arial" w:cs="Arial"/>
        </w:rPr>
        <w:t>que se preocupa com a ordem temporal em que as mensagens são trocadas entre os objetos envolvidos em um determinado processo.</w:t>
      </w:r>
    </w:p>
    <w:p w14:paraId="39F8189E" w14:textId="77777777" w:rsidR="00E64CAC" w:rsidRDefault="00E64CAC" w:rsidP="00235BA0">
      <w:pPr>
        <w:spacing w:after="120"/>
      </w:pPr>
    </w:p>
    <w:p w14:paraId="77B108E0" w14:textId="77777777" w:rsidR="005D308C" w:rsidRDefault="005D308C" w:rsidP="00235BA0">
      <w:pPr>
        <w:spacing w:after="120"/>
      </w:pPr>
    </w:p>
    <w:p w14:paraId="058FC1BA" w14:textId="77777777" w:rsidR="005D308C" w:rsidRDefault="005D308C" w:rsidP="00235BA0">
      <w:pPr>
        <w:spacing w:after="120"/>
      </w:pPr>
    </w:p>
    <w:p w14:paraId="499E8B5B" w14:textId="77777777" w:rsidR="005D308C" w:rsidRDefault="005D308C" w:rsidP="00235BA0">
      <w:pPr>
        <w:spacing w:after="120"/>
      </w:pPr>
    </w:p>
    <w:p w14:paraId="16B1C07B" w14:textId="0EB12D3E" w:rsidR="00DB7F80" w:rsidRDefault="00DB7F80" w:rsidP="005F39CD">
      <w:pPr>
        <w:jc w:val="center"/>
      </w:pPr>
      <w:bookmarkStart w:id="19" w:name="_Toc143127337"/>
      <w:bookmarkStart w:id="20" w:name="_Toc143128502"/>
      <w:bookmarkStart w:id="21" w:name="_Toc152443948"/>
      <w:r>
        <w:t xml:space="preserve">Figura </w:t>
      </w:r>
      <w:r>
        <w:fldChar w:fldCharType="begin"/>
      </w:r>
      <w:r>
        <w:instrText>SEQ Figura \* ARABIC</w:instrText>
      </w:r>
      <w:r>
        <w:fldChar w:fldCharType="separate"/>
      </w:r>
      <w:r w:rsidR="003E4E56">
        <w:rPr>
          <w:noProof/>
        </w:rPr>
        <w:t>3</w:t>
      </w:r>
      <w:r>
        <w:fldChar w:fldCharType="end"/>
      </w:r>
      <w:r>
        <w:t xml:space="preserve"> - </w:t>
      </w:r>
      <w:r w:rsidRPr="00364C90">
        <w:t>Exemplo de Diagrama de Sequência</w:t>
      </w:r>
      <w:bookmarkEnd w:id="19"/>
      <w:bookmarkEnd w:id="20"/>
      <w:bookmarkEnd w:id="21"/>
    </w:p>
    <w:p w14:paraId="0E67FF4B" w14:textId="6FA59D6D" w:rsidR="00E64CAC" w:rsidRPr="00E92A54" w:rsidRDefault="00CB7FD2" w:rsidP="005F39CD">
      <w:pPr>
        <w:spacing w:after="0" w:line="240" w:lineRule="auto"/>
        <w:jc w:val="center"/>
      </w:pPr>
      <w:r>
        <w:rPr>
          <w:noProof/>
          <w:lang w:eastAsia="pt-BR"/>
        </w:rPr>
        <w:drawing>
          <wp:inline distT="0" distB="0" distL="0" distR="0" wp14:anchorId="00FDFD11" wp14:editId="792687E4">
            <wp:extent cx="5760085" cy="4888230"/>
            <wp:effectExtent l="0" t="0" r="0" b="7620"/>
            <wp:docPr id="1328959281" name="Imagem 132895928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59281" name="Imagem 1" descr="Diagrama, Desenho técnic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760085" cy="4888230"/>
                    </a:xfrm>
                    <a:prstGeom prst="rect">
                      <a:avLst/>
                    </a:prstGeom>
                  </pic:spPr>
                </pic:pic>
              </a:graphicData>
            </a:graphic>
          </wp:inline>
        </w:drawing>
      </w:r>
    </w:p>
    <w:p w14:paraId="693FBA30" w14:textId="77777777" w:rsidR="00E64CAC" w:rsidRPr="00DB7F80" w:rsidRDefault="00E64CAC" w:rsidP="005F39CD">
      <w:pPr>
        <w:spacing w:after="120" w:line="240" w:lineRule="auto"/>
        <w:jc w:val="center"/>
        <w:rPr>
          <w:sz w:val="20"/>
          <w:szCs w:val="20"/>
        </w:rPr>
      </w:pPr>
      <w:r w:rsidRPr="00DB7F80">
        <w:rPr>
          <w:sz w:val="20"/>
          <w:szCs w:val="20"/>
        </w:rPr>
        <w:t>Fonte: (Guedes, 2018).</w:t>
      </w:r>
    </w:p>
    <w:p w14:paraId="6BA1F674" w14:textId="2A7E3C20" w:rsidR="00E92A54" w:rsidRPr="00E92A54" w:rsidRDefault="00E92A54" w:rsidP="005F39CD">
      <w:pPr>
        <w:spacing w:after="120" w:line="240" w:lineRule="auto"/>
        <w:jc w:val="center"/>
      </w:pPr>
    </w:p>
    <w:p w14:paraId="14839839" w14:textId="6E660543" w:rsidR="00E92A54" w:rsidRPr="00E92A54" w:rsidRDefault="00E92A54" w:rsidP="00235BA0">
      <w:pPr>
        <w:pStyle w:val="Ttulo4"/>
        <w:spacing w:before="0" w:after="120"/>
      </w:pPr>
      <w:r w:rsidRPr="00E92A54">
        <w:t>Diagrama de Classe</w:t>
      </w:r>
    </w:p>
    <w:p w14:paraId="2AA4D97F" w14:textId="7C294992" w:rsidR="005D308C" w:rsidRDefault="005D308C" w:rsidP="005D308C">
      <w:pPr>
        <w:spacing w:before="100" w:beforeAutospacing="1" w:after="100" w:afterAutospacing="1"/>
        <w:rPr>
          <w:rFonts w:eastAsia="Times New Roman" w:cs="Arial"/>
          <w:kern w:val="0"/>
          <w:szCs w:val="24"/>
          <w:lang w:eastAsia="pt-BR"/>
          <w14:ligatures w14:val="none"/>
        </w:rPr>
      </w:pPr>
      <w:bookmarkStart w:id="22" w:name="_Toc143127338"/>
      <w:bookmarkStart w:id="23" w:name="_Toc143128503"/>
      <w:r w:rsidRPr="005D308C">
        <w:rPr>
          <w:rFonts w:eastAsia="Times New Roman" w:cs="Arial"/>
          <w:kern w:val="0"/>
          <w:szCs w:val="24"/>
          <w:lang w:eastAsia="pt-BR"/>
          <w14:ligatures w14:val="none"/>
        </w:rPr>
        <w:t>O diagrama de classes permite mostrar a visualização dos atributos e métodos do sistema, em forma de classes.</w:t>
      </w:r>
      <w:r>
        <w:rPr>
          <w:rFonts w:eastAsia="Times New Roman" w:cs="Arial"/>
          <w:kern w:val="0"/>
          <w:szCs w:val="24"/>
          <w:lang w:eastAsia="pt-BR"/>
          <w14:ligatures w14:val="none"/>
        </w:rPr>
        <w:t xml:space="preserve"> </w:t>
      </w:r>
      <w:r w:rsidRPr="005D308C">
        <w:rPr>
          <w:rFonts w:eastAsia="Times New Roman" w:cs="Arial"/>
          <w:kern w:val="0"/>
          <w:szCs w:val="24"/>
          <w:lang w:eastAsia="pt-BR"/>
          <w14:ligatures w14:val="none"/>
        </w:rPr>
        <w:t xml:space="preserve">Para </w:t>
      </w:r>
      <w:proofErr w:type="spellStart"/>
      <w:r w:rsidRPr="005D308C">
        <w:rPr>
          <w:rFonts w:eastAsia="Times New Roman" w:cs="Arial"/>
          <w:kern w:val="0"/>
          <w:szCs w:val="24"/>
          <w:lang w:eastAsia="pt-BR"/>
          <w14:ligatures w14:val="none"/>
        </w:rPr>
        <w:t>Booch</w:t>
      </w:r>
      <w:proofErr w:type="spellEnd"/>
      <w:r w:rsidR="00D800C4">
        <w:rPr>
          <w:rFonts w:eastAsia="Times New Roman" w:cs="Arial"/>
          <w:kern w:val="0"/>
          <w:szCs w:val="24"/>
          <w:lang w:eastAsia="pt-BR"/>
          <w14:ligatures w14:val="none"/>
        </w:rPr>
        <w:t xml:space="preserve"> et al.</w:t>
      </w:r>
      <w:r w:rsidR="005F3CBE">
        <w:rPr>
          <w:rFonts w:eastAsia="Times New Roman" w:cs="Arial"/>
          <w:kern w:val="0"/>
          <w:szCs w:val="24"/>
          <w:lang w:eastAsia="pt-BR"/>
          <w14:ligatures w14:val="none"/>
        </w:rPr>
        <w:t xml:space="preserve"> </w:t>
      </w:r>
      <w:r w:rsidRPr="005D308C">
        <w:rPr>
          <w:rFonts w:eastAsia="Times New Roman" w:cs="Arial"/>
          <w:kern w:val="0"/>
          <w:szCs w:val="24"/>
          <w:lang w:eastAsia="pt-BR"/>
          <w14:ligatures w14:val="none"/>
        </w:rPr>
        <w:t>(2006), os diagramas de classes também são importantes para construir sistemas por meio de engenharia de produção e reversa. Esses diagramas, portanto, apresentam uma visão de como as classes estão organizadas, apresentando-os de forma mais concreta a estrutura.</w:t>
      </w:r>
    </w:p>
    <w:p w14:paraId="76586437" w14:textId="77777777" w:rsidR="005D308C" w:rsidRDefault="005D308C" w:rsidP="005D308C">
      <w:pPr>
        <w:spacing w:before="100" w:beforeAutospacing="1" w:after="100" w:afterAutospacing="1"/>
        <w:rPr>
          <w:rFonts w:eastAsia="Times New Roman" w:cs="Arial"/>
          <w:kern w:val="0"/>
          <w:szCs w:val="24"/>
          <w:lang w:eastAsia="pt-BR"/>
          <w14:ligatures w14:val="none"/>
        </w:rPr>
      </w:pPr>
    </w:p>
    <w:p w14:paraId="63145CFE" w14:textId="77777777" w:rsidR="005D308C" w:rsidRPr="005D308C" w:rsidRDefault="005D308C" w:rsidP="005D308C">
      <w:pPr>
        <w:spacing w:before="100" w:beforeAutospacing="1" w:after="100" w:afterAutospacing="1"/>
        <w:rPr>
          <w:rFonts w:eastAsia="Times New Roman" w:cs="Arial"/>
          <w:kern w:val="0"/>
          <w:szCs w:val="24"/>
          <w:lang w:eastAsia="pt-BR"/>
          <w14:ligatures w14:val="none"/>
        </w:rPr>
      </w:pPr>
    </w:p>
    <w:p w14:paraId="460BDEEF" w14:textId="2DE603BA" w:rsidR="00DB7F80" w:rsidRDefault="00DB7F80" w:rsidP="00E95537">
      <w:pPr>
        <w:jc w:val="center"/>
      </w:pPr>
      <w:bookmarkStart w:id="24" w:name="_Toc152443949"/>
      <w:r>
        <w:lastRenderedPageBreak/>
        <w:t xml:space="preserve">Figura </w:t>
      </w:r>
      <w:r>
        <w:fldChar w:fldCharType="begin"/>
      </w:r>
      <w:r>
        <w:instrText>SEQ Figura \* ARABIC</w:instrText>
      </w:r>
      <w:r>
        <w:fldChar w:fldCharType="separate"/>
      </w:r>
      <w:r w:rsidR="003E4E56">
        <w:rPr>
          <w:noProof/>
        </w:rPr>
        <w:t>4</w:t>
      </w:r>
      <w:r>
        <w:fldChar w:fldCharType="end"/>
      </w:r>
      <w:r>
        <w:t xml:space="preserve"> - </w:t>
      </w:r>
      <w:r w:rsidRPr="00273807">
        <w:t>Exemplo de Diagrama de Classe</w:t>
      </w:r>
      <w:bookmarkEnd w:id="22"/>
      <w:bookmarkEnd w:id="23"/>
      <w:bookmarkEnd w:id="24"/>
    </w:p>
    <w:p w14:paraId="6E4EE8EC" w14:textId="1EA75BB1" w:rsidR="00E64CAC" w:rsidRDefault="00E64CAC" w:rsidP="00705515">
      <w:pPr>
        <w:spacing w:after="0" w:line="240" w:lineRule="auto"/>
        <w:jc w:val="center"/>
      </w:pPr>
      <w:r>
        <w:rPr>
          <w:noProof/>
          <w:lang w:eastAsia="pt-BR"/>
        </w:rPr>
        <w:drawing>
          <wp:inline distT="0" distB="0" distL="0" distR="0" wp14:anchorId="1575657A" wp14:editId="21841D26">
            <wp:extent cx="5760085" cy="4743450"/>
            <wp:effectExtent l="0" t="0" r="0" b="0"/>
            <wp:docPr id="1318897821" name="Imagem 131889782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7821" name="Imagem 2" descr="Diagrama&#10;&#10;Descrição gerad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5760085" cy="4743450"/>
                    </a:xfrm>
                    <a:prstGeom prst="rect">
                      <a:avLst/>
                    </a:prstGeom>
                  </pic:spPr>
                </pic:pic>
              </a:graphicData>
            </a:graphic>
          </wp:inline>
        </w:drawing>
      </w:r>
    </w:p>
    <w:p w14:paraId="1996F80B" w14:textId="1529D09C" w:rsidR="001722A7" w:rsidRDefault="00E64CAC" w:rsidP="00705515">
      <w:pPr>
        <w:spacing w:after="120" w:line="240" w:lineRule="auto"/>
        <w:jc w:val="center"/>
        <w:rPr>
          <w:sz w:val="20"/>
          <w:szCs w:val="20"/>
        </w:rPr>
      </w:pPr>
      <w:r w:rsidRPr="00DB7F80">
        <w:rPr>
          <w:sz w:val="20"/>
          <w:szCs w:val="20"/>
        </w:rPr>
        <w:t>Fonte: (Guedes, 2018).</w:t>
      </w:r>
    </w:p>
    <w:p w14:paraId="68A8FB17" w14:textId="77777777" w:rsidR="00E167A7" w:rsidRPr="00DB7F80" w:rsidRDefault="00E167A7" w:rsidP="00DB7F80">
      <w:pPr>
        <w:spacing w:after="120" w:line="276" w:lineRule="auto"/>
        <w:jc w:val="center"/>
        <w:rPr>
          <w:sz w:val="20"/>
          <w:szCs w:val="20"/>
        </w:rPr>
      </w:pPr>
    </w:p>
    <w:p w14:paraId="2C6D1E53" w14:textId="77777777" w:rsidR="00022861" w:rsidRPr="00E92A54" w:rsidRDefault="00022861" w:rsidP="00022861">
      <w:pPr>
        <w:pStyle w:val="Ttulo3"/>
        <w:spacing w:before="0" w:after="120"/>
        <w:ind w:left="709"/>
      </w:pPr>
      <w:bookmarkStart w:id="25" w:name="_Toc152661733"/>
      <w:bookmarkStart w:id="26" w:name="_Toc152661734"/>
      <w:bookmarkStart w:id="27" w:name="_Toc138758341"/>
      <w:r>
        <w:t>Tecnologias da Informação e Comunicação</w:t>
      </w:r>
      <w:bookmarkEnd w:id="25"/>
    </w:p>
    <w:p w14:paraId="71311F81" w14:textId="77777777" w:rsidR="00022861" w:rsidRPr="005D308C" w:rsidRDefault="00022861" w:rsidP="00022861">
      <w:pPr>
        <w:spacing w:before="240" w:after="120"/>
        <w:textAlignment w:val="baseline"/>
        <w:rPr>
          <w:rFonts w:ascii="Times New Roman" w:eastAsia="Times New Roman" w:hAnsi="Times New Roman" w:cs="Times New Roman"/>
          <w:color w:val="5A5A5A"/>
          <w:kern w:val="0"/>
          <w:szCs w:val="24"/>
          <w:lang w:eastAsia="pt-BR"/>
          <w14:ligatures w14:val="none"/>
        </w:rPr>
      </w:pPr>
      <w:r w:rsidRPr="005D308C">
        <w:rPr>
          <w:rFonts w:eastAsia="Times New Roman" w:cs="Arial"/>
          <w:color w:val="000000"/>
          <w:kern w:val="0"/>
          <w:szCs w:val="24"/>
          <w:lang w:val="en-US" w:eastAsia="pt-BR"/>
          <w14:ligatures w14:val="none"/>
        </w:rPr>
        <w:t xml:space="preserve">As </w:t>
      </w:r>
      <w:proofErr w:type="spellStart"/>
      <w:r w:rsidRPr="005D308C">
        <w:rPr>
          <w:rFonts w:eastAsia="Times New Roman" w:cs="Arial"/>
          <w:color w:val="000000"/>
          <w:kern w:val="0"/>
          <w:szCs w:val="24"/>
          <w:lang w:val="en-US" w:eastAsia="pt-BR"/>
          <w14:ligatures w14:val="none"/>
        </w:rPr>
        <w:t>Tecnologias</w:t>
      </w:r>
      <w:proofErr w:type="spellEnd"/>
      <w:r w:rsidRPr="005D308C">
        <w:rPr>
          <w:rFonts w:eastAsia="Times New Roman" w:cs="Arial"/>
          <w:color w:val="000000"/>
          <w:kern w:val="0"/>
          <w:szCs w:val="24"/>
          <w:lang w:val="en-US" w:eastAsia="pt-BR"/>
          <w14:ligatures w14:val="none"/>
        </w:rPr>
        <w:t xml:space="preserve"> de </w:t>
      </w:r>
      <w:proofErr w:type="spellStart"/>
      <w:r w:rsidRPr="005D308C">
        <w:rPr>
          <w:rFonts w:eastAsia="Times New Roman" w:cs="Arial"/>
          <w:color w:val="000000"/>
          <w:kern w:val="0"/>
          <w:szCs w:val="24"/>
          <w:lang w:val="en-US" w:eastAsia="pt-BR"/>
          <w14:ligatures w14:val="none"/>
        </w:rPr>
        <w:t>Informação</w:t>
      </w:r>
      <w:proofErr w:type="spellEnd"/>
      <w:r w:rsidRPr="005D308C">
        <w:rPr>
          <w:rFonts w:eastAsia="Times New Roman" w:cs="Arial"/>
          <w:color w:val="000000"/>
          <w:kern w:val="0"/>
          <w:szCs w:val="24"/>
          <w:lang w:val="en-US" w:eastAsia="pt-BR"/>
          <w14:ligatures w14:val="none"/>
        </w:rPr>
        <w:t xml:space="preserve"> e </w:t>
      </w:r>
      <w:proofErr w:type="spellStart"/>
      <w:r w:rsidRPr="005D308C">
        <w:rPr>
          <w:rFonts w:eastAsia="Times New Roman" w:cs="Arial"/>
          <w:color w:val="000000"/>
          <w:kern w:val="0"/>
          <w:szCs w:val="24"/>
          <w:lang w:val="en-US" w:eastAsia="pt-BR"/>
          <w14:ligatures w14:val="none"/>
        </w:rPr>
        <w:t>Comunicação</w:t>
      </w:r>
      <w:proofErr w:type="spellEnd"/>
      <w:r w:rsidRPr="005D308C">
        <w:rPr>
          <w:rFonts w:eastAsia="Times New Roman" w:cs="Arial"/>
          <w:color w:val="000000"/>
          <w:kern w:val="0"/>
          <w:szCs w:val="24"/>
          <w:lang w:val="en-US" w:eastAsia="pt-BR"/>
          <w14:ligatures w14:val="none"/>
        </w:rPr>
        <w:t xml:space="preserve"> (TICs) </w:t>
      </w:r>
      <w:proofErr w:type="spellStart"/>
      <w:r w:rsidRPr="005D308C">
        <w:rPr>
          <w:rFonts w:eastAsia="Times New Roman" w:cs="Arial"/>
          <w:color w:val="000000"/>
          <w:kern w:val="0"/>
          <w:szCs w:val="24"/>
          <w:lang w:val="en-US" w:eastAsia="pt-BR"/>
          <w14:ligatures w14:val="none"/>
        </w:rPr>
        <w:t>trouxeram</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mudanças</w:t>
      </w:r>
      <w:proofErr w:type="spellEnd"/>
      <w:r w:rsidRPr="005D308C">
        <w:rPr>
          <w:rFonts w:eastAsia="Times New Roman" w:cs="Arial"/>
          <w:color w:val="000000"/>
          <w:kern w:val="0"/>
          <w:szCs w:val="24"/>
          <w:lang w:val="en-US" w:eastAsia="pt-BR"/>
          <w14:ligatures w14:val="none"/>
        </w:rPr>
        <w:t xml:space="preserve"> de </w:t>
      </w:r>
      <w:proofErr w:type="spellStart"/>
      <w:r w:rsidRPr="005D308C">
        <w:rPr>
          <w:rFonts w:eastAsia="Times New Roman" w:cs="Arial"/>
          <w:color w:val="000000"/>
          <w:kern w:val="0"/>
          <w:szCs w:val="24"/>
          <w:lang w:val="en-US" w:eastAsia="pt-BR"/>
          <w14:ligatures w14:val="none"/>
        </w:rPr>
        <w:t>grande</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impacto</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nos</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métodos</w:t>
      </w:r>
      <w:proofErr w:type="spellEnd"/>
      <w:r w:rsidRPr="005D308C">
        <w:rPr>
          <w:rFonts w:eastAsia="Times New Roman" w:cs="Arial"/>
          <w:color w:val="000000"/>
          <w:kern w:val="0"/>
          <w:szCs w:val="24"/>
          <w:lang w:val="en-US" w:eastAsia="pt-BR"/>
          <w14:ligatures w14:val="none"/>
        </w:rPr>
        <w:t xml:space="preserve"> de </w:t>
      </w:r>
      <w:proofErr w:type="spellStart"/>
      <w:r w:rsidRPr="005D308C">
        <w:rPr>
          <w:rFonts w:eastAsia="Times New Roman" w:cs="Arial"/>
          <w:color w:val="000000"/>
          <w:kern w:val="0"/>
          <w:szCs w:val="24"/>
          <w:lang w:val="en-US" w:eastAsia="pt-BR"/>
          <w14:ligatures w14:val="none"/>
        </w:rPr>
        <w:t>ensino</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atuais</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proporcionando</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uma</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aprendizagem</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mais</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significativa</w:t>
      </w:r>
      <w:proofErr w:type="spellEnd"/>
      <w:r w:rsidRPr="005D308C">
        <w:rPr>
          <w:rFonts w:eastAsia="Times New Roman" w:cs="Arial"/>
          <w:color w:val="000000"/>
          <w:kern w:val="0"/>
          <w:szCs w:val="24"/>
          <w:lang w:val="en-US" w:eastAsia="pt-BR"/>
          <w14:ligatures w14:val="none"/>
        </w:rPr>
        <w:t xml:space="preserve"> e </w:t>
      </w:r>
      <w:proofErr w:type="spellStart"/>
      <w:r w:rsidRPr="005D308C">
        <w:rPr>
          <w:rFonts w:eastAsia="Times New Roman" w:cs="Arial"/>
          <w:color w:val="000000"/>
          <w:kern w:val="0"/>
          <w:szCs w:val="24"/>
          <w:lang w:val="en-US" w:eastAsia="pt-BR"/>
          <w14:ligatures w14:val="none"/>
        </w:rPr>
        <w:t>interativa</w:t>
      </w:r>
      <w:proofErr w:type="spellEnd"/>
      <w:r w:rsidRPr="005D308C">
        <w:rPr>
          <w:rFonts w:eastAsia="Times New Roman" w:cs="Arial"/>
          <w:color w:val="000000"/>
          <w:kern w:val="0"/>
          <w:szCs w:val="24"/>
          <w:lang w:val="en-US" w:eastAsia="pt-BR"/>
          <w14:ligatures w14:val="none"/>
        </w:rPr>
        <w:t xml:space="preserve"> </w:t>
      </w:r>
      <w:r w:rsidRPr="005D308C">
        <w:rPr>
          <w:rFonts w:eastAsia="Times New Roman" w:cs="Arial"/>
          <w:color w:val="000000"/>
          <w:kern w:val="0"/>
          <w:szCs w:val="24"/>
          <w:lang w:eastAsia="pt-BR"/>
          <w14:ligatures w14:val="none"/>
        </w:rPr>
        <w:t xml:space="preserve">Mattar (2010 apud LOPES et.al., 2019), </w:t>
      </w:r>
      <w:r w:rsidRPr="005D308C">
        <w:rPr>
          <w:rFonts w:eastAsia="Times New Roman" w:cs="Arial"/>
          <w:color w:val="000000"/>
          <w:kern w:val="0"/>
          <w:szCs w:val="24"/>
          <w:lang w:val="en-US" w:eastAsia="pt-BR"/>
          <w14:ligatures w14:val="none"/>
        </w:rPr>
        <w:t xml:space="preserve">argumenta que as TICs </w:t>
      </w:r>
      <w:proofErr w:type="spellStart"/>
      <w:r w:rsidRPr="005D308C">
        <w:rPr>
          <w:rFonts w:eastAsia="Times New Roman" w:cs="Arial"/>
          <w:color w:val="000000"/>
          <w:kern w:val="0"/>
          <w:szCs w:val="24"/>
          <w:lang w:val="en-US" w:eastAsia="pt-BR"/>
          <w14:ligatures w14:val="none"/>
        </w:rPr>
        <w:t>podem</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facilitar</w:t>
      </w:r>
      <w:proofErr w:type="spellEnd"/>
      <w:r w:rsidRPr="005D308C">
        <w:rPr>
          <w:rFonts w:eastAsia="Times New Roman" w:cs="Arial"/>
          <w:color w:val="000000"/>
          <w:kern w:val="0"/>
          <w:szCs w:val="24"/>
          <w:lang w:val="en-US" w:eastAsia="pt-BR"/>
          <w14:ligatures w14:val="none"/>
        </w:rPr>
        <w:t xml:space="preserve"> o </w:t>
      </w:r>
      <w:proofErr w:type="spellStart"/>
      <w:r w:rsidRPr="005D308C">
        <w:rPr>
          <w:rFonts w:eastAsia="Times New Roman" w:cs="Arial"/>
          <w:color w:val="000000"/>
          <w:kern w:val="0"/>
          <w:szCs w:val="24"/>
          <w:lang w:val="en-US" w:eastAsia="pt-BR"/>
          <w14:ligatures w14:val="none"/>
        </w:rPr>
        <w:t>ensino</w:t>
      </w:r>
      <w:proofErr w:type="spellEnd"/>
      <w:r w:rsidRPr="005D308C">
        <w:rPr>
          <w:rFonts w:eastAsia="Times New Roman" w:cs="Arial"/>
          <w:color w:val="000000"/>
          <w:kern w:val="0"/>
          <w:szCs w:val="24"/>
          <w:lang w:val="en-US" w:eastAsia="pt-BR"/>
          <w14:ligatures w14:val="none"/>
        </w:rPr>
        <w:t xml:space="preserve"> e a </w:t>
      </w:r>
      <w:proofErr w:type="spellStart"/>
      <w:r w:rsidRPr="005D308C">
        <w:rPr>
          <w:rFonts w:eastAsia="Times New Roman" w:cs="Arial"/>
          <w:color w:val="000000"/>
          <w:kern w:val="0"/>
          <w:szCs w:val="24"/>
          <w:lang w:val="en-US" w:eastAsia="pt-BR"/>
          <w14:ligatures w14:val="none"/>
        </w:rPr>
        <w:t>aprendizagem</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permitindo</w:t>
      </w:r>
      <w:proofErr w:type="spellEnd"/>
      <w:r w:rsidRPr="005D308C">
        <w:rPr>
          <w:rFonts w:eastAsia="Times New Roman" w:cs="Arial"/>
          <w:color w:val="000000"/>
          <w:kern w:val="0"/>
          <w:szCs w:val="24"/>
          <w:lang w:val="en-US" w:eastAsia="pt-BR"/>
          <w14:ligatures w14:val="none"/>
        </w:rPr>
        <w:t xml:space="preserve"> que </w:t>
      </w:r>
      <w:proofErr w:type="spellStart"/>
      <w:r w:rsidRPr="005D308C">
        <w:rPr>
          <w:rFonts w:eastAsia="Times New Roman" w:cs="Arial"/>
          <w:color w:val="000000"/>
          <w:kern w:val="0"/>
          <w:szCs w:val="24"/>
          <w:lang w:val="en-US" w:eastAsia="pt-BR"/>
          <w14:ligatures w14:val="none"/>
        </w:rPr>
        <w:t>os</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professores</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compartilhem</w:t>
      </w:r>
      <w:proofErr w:type="spellEnd"/>
      <w:r w:rsidRPr="005D308C">
        <w:rPr>
          <w:rFonts w:eastAsia="Times New Roman" w:cs="Arial"/>
          <w:color w:val="000000"/>
          <w:kern w:val="0"/>
          <w:szCs w:val="24"/>
          <w:lang w:val="en-US" w:eastAsia="pt-BR"/>
          <w14:ligatures w14:val="none"/>
        </w:rPr>
        <w:t xml:space="preserve"> o </w:t>
      </w:r>
      <w:proofErr w:type="spellStart"/>
      <w:r w:rsidRPr="005D308C">
        <w:rPr>
          <w:rFonts w:eastAsia="Times New Roman" w:cs="Arial"/>
          <w:color w:val="000000"/>
          <w:kern w:val="0"/>
          <w:szCs w:val="24"/>
          <w:lang w:val="en-US" w:eastAsia="pt-BR"/>
          <w14:ligatures w14:val="none"/>
        </w:rPr>
        <w:t>conhecimento</w:t>
      </w:r>
      <w:proofErr w:type="spellEnd"/>
      <w:r w:rsidRPr="005D308C">
        <w:rPr>
          <w:rFonts w:eastAsia="Times New Roman" w:cs="Arial"/>
          <w:color w:val="000000"/>
          <w:kern w:val="0"/>
          <w:szCs w:val="24"/>
          <w:lang w:val="en-US" w:eastAsia="pt-BR"/>
          <w14:ligatures w14:val="none"/>
        </w:rPr>
        <w:t xml:space="preserve"> de forma </w:t>
      </w:r>
      <w:proofErr w:type="spellStart"/>
      <w:r w:rsidRPr="005D308C">
        <w:rPr>
          <w:rFonts w:eastAsia="Times New Roman" w:cs="Arial"/>
          <w:color w:val="000000"/>
          <w:kern w:val="0"/>
          <w:szCs w:val="24"/>
          <w:lang w:val="en-US" w:eastAsia="pt-BR"/>
          <w14:ligatures w14:val="none"/>
        </w:rPr>
        <w:t>dinâmica</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Abrangendo</w:t>
      </w:r>
      <w:proofErr w:type="spellEnd"/>
      <w:r w:rsidRPr="005D308C">
        <w:rPr>
          <w:rFonts w:eastAsia="Times New Roman" w:cs="Arial"/>
          <w:color w:val="000000"/>
          <w:kern w:val="0"/>
          <w:szCs w:val="24"/>
          <w:lang w:val="en-US" w:eastAsia="pt-BR"/>
          <w14:ligatures w14:val="none"/>
        </w:rPr>
        <w:t xml:space="preserve"> as </w:t>
      </w:r>
      <w:proofErr w:type="spellStart"/>
      <w:r w:rsidRPr="005D308C">
        <w:rPr>
          <w:rFonts w:eastAsia="Times New Roman" w:cs="Arial"/>
          <w:color w:val="000000"/>
          <w:kern w:val="0"/>
          <w:szCs w:val="24"/>
          <w:lang w:val="en-US" w:eastAsia="pt-BR"/>
          <w14:ligatures w14:val="none"/>
        </w:rPr>
        <w:t>diversas</w:t>
      </w:r>
      <w:proofErr w:type="spellEnd"/>
      <w:r w:rsidRPr="005D308C">
        <w:rPr>
          <w:rFonts w:eastAsia="Times New Roman" w:cs="Arial"/>
          <w:color w:val="000000"/>
          <w:kern w:val="0"/>
          <w:szCs w:val="24"/>
          <w:lang w:val="en-US" w:eastAsia="pt-BR"/>
          <w14:ligatures w14:val="none"/>
        </w:rPr>
        <w:t xml:space="preserve"> TICs, a </w:t>
      </w:r>
      <w:proofErr w:type="spellStart"/>
      <w:r w:rsidRPr="005D308C">
        <w:rPr>
          <w:rFonts w:eastAsia="Times New Roman" w:cs="Arial"/>
          <w:color w:val="000000"/>
          <w:kern w:val="0"/>
          <w:szCs w:val="24"/>
          <w:lang w:val="en-US" w:eastAsia="pt-BR"/>
          <w14:ligatures w14:val="none"/>
        </w:rPr>
        <w:t>tecnologia</w:t>
      </w:r>
      <w:proofErr w:type="spellEnd"/>
      <w:r w:rsidRPr="005D308C">
        <w:rPr>
          <w:rFonts w:eastAsia="Times New Roman" w:cs="Arial"/>
          <w:color w:val="000000"/>
          <w:kern w:val="0"/>
          <w:szCs w:val="24"/>
          <w:lang w:val="en-US" w:eastAsia="pt-BR"/>
          <w14:ligatures w14:val="none"/>
        </w:rPr>
        <w:t xml:space="preserve"> que </w:t>
      </w:r>
      <w:proofErr w:type="spellStart"/>
      <w:r w:rsidRPr="005D308C">
        <w:rPr>
          <w:rFonts w:eastAsia="Times New Roman" w:cs="Arial"/>
          <w:color w:val="000000"/>
          <w:kern w:val="0"/>
          <w:szCs w:val="24"/>
          <w:lang w:val="en-US" w:eastAsia="pt-BR"/>
          <w14:ligatures w14:val="none"/>
        </w:rPr>
        <w:t>mais</w:t>
      </w:r>
      <w:proofErr w:type="spellEnd"/>
      <w:r w:rsidRPr="005D308C">
        <w:rPr>
          <w:rFonts w:eastAsia="Times New Roman" w:cs="Arial"/>
          <w:color w:val="000000"/>
          <w:kern w:val="0"/>
          <w:szCs w:val="24"/>
          <w:lang w:val="en-US" w:eastAsia="pt-BR"/>
          <w14:ligatures w14:val="none"/>
        </w:rPr>
        <w:t xml:space="preserve"> se </w:t>
      </w:r>
      <w:proofErr w:type="spellStart"/>
      <w:r w:rsidRPr="005D308C">
        <w:rPr>
          <w:rFonts w:eastAsia="Times New Roman" w:cs="Arial"/>
          <w:color w:val="000000"/>
          <w:kern w:val="0"/>
          <w:szCs w:val="24"/>
          <w:lang w:val="en-US" w:eastAsia="pt-BR"/>
          <w14:ligatures w14:val="none"/>
        </w:rPr>
        <w:t>destacou</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na</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utilização</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acadêmica</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foi</w:t>
      </w:r>
      <w:proofErr w:type="spellEnd"/>
      <w:r w:rsidRPr="005D308C">
        <w:rPr>
          <w:rFonts w:eastAsia="Times New Roman" w:cs="Arial"/>
          <w:color w:val="000000"/>
          <w:kern w:val="0"/>
          <w:szCs w:val="24"/>
          <w:lang w:val="en-US" w:eastAsia="pt-BR"/>
          <w14:ligatures w14:val="none"/>
        </w:rPr>
        <w:t xml:space="preserve"> a </w:t>
      </w:r>
      <w:proofErr w:type="spellStart"/>
      <w:r w:rsidRPr="005D308C">
        <w:rPr>
          <w:rFonts w:eastAsia="Times New Roman" w:cs="Arial"/>
          <w:color w:val="000000"/>
          <w:kern w:val="0"/>
          <w:szCs w:val="24"/>
          <w:lang w:val="en-US" w:eastAsia="pt-BR"/>
          <w14:ligatures w14:val="none"/>
        </w:rPr>
        <w:t>realidade</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aumentada</w:t>
      </w:r>
      <w:proofErr w:type="spellEnd"/>
      <w:r w:rsidRPr="005D308C">
        <w:rPr>
          <w:rFonts w:eastAsia="Times New Roman" w:cs="Arial"/>
          <w:color w:val="000000"/>
          <w:kern w:val="0"/>
          <w:szCs w:val="24"/>
          <w:lang w:val="en-US" w:eastAsia="pt-BR"/>
          <w14:ligatures w14:val="none"/>
        </w:rPr>
        <w:t>. </w:t>
      </w:r>
      <w:r w:rsidRPr="005D308C">
        <w:rPr>
          <w:rFonts w:eastAsia="Times New Roman" w:cs="Arial"/>
          <w:color w:val="000000"/>
          <w:kern w:val="0"/>
          <w:szCs w:val="24"/>
          <w:lang w:eastAsia="pt-BR"/>
          <w14:ligatures w14:val="none"/>
        </w:rPr>
        <w:t> </w:t>
      </w:r>
    </w:p>
    <w:p w14:paraId="04929167" w14:textId="77777777" w:rsidR="00022861" w:rsidRPr="005D308C" w:rsidRDefault="00022861" w:rsidP="00022861">
      <w:pPr>
        <w:spacing w:before="240" w:after="120"/>
        <w:textAlignment w:val="baseline"/>
        <w:rPr>
          <w:rFonts w:ascii="Times New Roman" w:eastAsia="Times New Roman" w:hAnsi="Times New Roman" w:cs="Times New Roman"/>
          <w:color w:val="5A5A5A"/>
          <w:kern w:val="0"/>
          <w:szCs w:val="24"/>
          <w:lang w:eastAsia="pt-BR"/>
          <w14:ligatures w14:val="none"/>
        </w:rPr>
      </w:pPr>
      <w:proofErr w:type="spellStart"/>
      <w:r w:rsidRPr="005D308C">
        <w:rPr>
          <w:rFonts w:eastAsia="Times New Roman" w:cs="Arial"/>
          <w:color w:val="000000"/>
          <w:kern w:val="0"/>
          <w:szCs w:val="24"/>
          <w:lang w:val="en-US" w:eastAsia="pt-BR"/>
          <w14:ligatures w14:val="none"/>
        </w:rPr>
        <w:t>Todavia</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este</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avanço</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enfrenta</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algumas</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barreiras</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como</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por</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exemplo</w:t>
      </w:r>
      <w:proofErr w:type="spellEnd"/>
      <w:r w:rsidRPr="005D308C">
        <w:rPr>
          <w:rFonts w:eastAsia="Times New Roman" w:cs="Arial"/>
          <w:color w:val="000000"/>
          <w:kern w:val="0"/>
          <w:szCs w:val="24"/>
          <w:lang w:val="en-US" w:eastAsia="pt-BR"/>
          <w14:ligatures w14:val="none"/>
        </w:rPr>
        <w:t xml:space="preserve"> o </w:t>
      </w:r>
      <w:proofErr w:type="spellStart"/>
      <w:r w:rsidRPr="005D308C">
        <w:rPr>
          <w:rFonts w:eastAsia="Times New Roman" w:cs="Arial"/>
          <w:color w:val="000000"/>
          <w:kern w:val="0"/>
          <w:szCs w:val="24"/>
          <w:lang w:val="en-US" w:eastAsia="pt-BR"/>
          <w14:ligatures w14:val="none"/>
        </w:rPr>
        <w:t>atraso</w:t>
      </w:r>
      <w:proofErr w:type="spellEnd"/>
      <w:r w:rsidRPr="005D308C">
        <w:rPr>
          <w:rFonts w:eastAsia="Times New Roman" w:cs="Arial"/>
          <w:color w:val="000000"/>
          <w:kern w:val="0"/>
          <w:szCs w:val="24"/>
          <w:lang w:val="en-US" w:eastAsia="pt-BR"/>
          <w14:ligatures w14:val="none"/>
        </w:rPr>
        <w:t xml:space="preserve"> das </w:t>
      </w:r>
      <w:proofErr w:type="spellStart"/>
      <w:r w:rsidRPr="005D308C">
        <w:rPr>
          <w:rFonts w:eastAsia="Times New Roman" w:cs="Arial"/>
          <w:color w:val="000000"/>
          <w:kern w:val="0"/>
          <w:szCs w:val="24"/>
          <w:lang w:val="en-US" w:eastAsia="pt-BR"/>
          <w14:ligatures w14:val="none"/>
        </w:rPr>
        <w:t>instituições</w:t>
      </w:r>
      <w:proofErr w:type="spellEnd"/>
      <w:r w:rsidRPr="005D308C">
        <w:rPr>
          <w:rFonts w:eastAsia="Times New Roman" w:cs="Arial"/>
          <w:color w:val="000000"/>
          <w:kern w:val="0"/>
          <w:szCs w:val="24"/>
          <w:lang w:val="en-US" w:eastAsia="pt-BR"/>
          <w14:ligatures w14:val="none"/>
        </w:rPr>
        <w:t xml:space="preserve"> de </w:t>
      </w:r>
      <w:proofErr w:type="spellStart"/>
      <w:r w:rsidRPr="005D308C">
        <w:rPr>
          <w:rFonts w:eastAsia="Times New Roman" w:cs="Arial"/>
          <w:color w:val="000000"/>
          <w:kern w:val="0"/>
          <w:szCs w:val="24"/>
          <w:lang w:val="en-US" w:eastAsia="pt-BR"/>
          <w14:ligatures w14:val="none"/>
        </w:rPr>
        <w:t>ensino</w:t>
      </w:r>
      <w:proofErr w:type="spellEnd"/>
      <w:r w:rsidRPr="005D308C">
        <w:rPr>
          <w:rFonts w:eastAsia="Times New Roman" w:cs="Arial"/>
          <w:color w:val="000000"/>
          <w:kern w:val="0"/>
          <w:szCs w:val="24"/>
          <w:lang w:val="en-US" w:eastAsia="pt-BR"/>
          <w14:ligatures w14:val="none"/>
        </w:rPr>
        <w:t xml:space="preserve"> à </w:t>
      </w:r>
      <w:proofErr w:type="spellStart"/>
      <w:r w:rsidRPr="005D308C">
        <w:rPr>
          <w:rFonts w:eastAsia="Times New Roman" w:cs="Arial"/>
          <w:color w:val="000000"/>
          <w:kern w:val="0"/>
          <w:szCs w:val="24"/>
          <w:lang w:val="en-US" w:eastAsia="pt-BR"/>
          <w14:ligatures w14:val="none"/>
        </w:rPr>
        <w:t>adesão</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destas</w:t>
      </w:r>
      <w:proofErr w:type="spellEnd"/>
      <w:r w:rsidRPr="005D308C">
        <w:rPr>
          <w:rFonts w:eastAsia="Times New Roman" w:cs="Arial"/>
          <w:color w:val="000000"/>
          <w:kern w:val="0"/>
          <w:szCs w:val="24"/>
          <w:lang w:val="en-US" w:eastAsia="pt-BR"/>
          <w14:ligatures w14:val="none"/>
        </w:rPr>
        <w:t xml:space="preserve"> </w:t>
      </w:r>
      <w:proofErr w:type="spellStart"/>
      <w:proofErr w:type="gramStart"/>
      <w:r w:rsidRPr="005D308C">
        <w:rPr>
          <w:rFonts w:eastAsia="Times New Roman" w:cs="Arial"/>
          <w:color w:val="000000"/>
          <w:kern w:val="0"/>
          <w:szCs w:val="24"/>
          <w:lang w:val="en-US" w:eastAsia="pt-BR"/>
          <w14:ligatures w14:val="none"/>
        </w:rPr>
        <w:t>tecnologias,os</w:t>
      </w:r>
      <w:proofErr w:type="spellEnd"/>
      <w:proofErr w:type="gram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autores</w:t>
      </w:r>
      <w:proofErr w:type="spellEnd"/>
      <w:r w:rsidRPr="005D308C">
        <w:rPr>
          <w:rFonts w:eastAsia="Times New Roman" w:cs="Arial"/>
          <w:color w:val="000000"/>
          <w:kern w:val="0"/>
          <w:szCs w:val="24"/>
          <w:lang w:val="en-US" w:eastAsia="pt-BR"/>
          <w14:ligatures w14:val="none"/>
        </w:rPr>
        <w:t xml:space="preserve"> Veen e </w:t>
      </w:r>
      <w:proofErr w:type="spellStart"/>
      <w:r w:rsidRPr="005D308C">
        <w:rPr>
          <w:rFonts w:eastAsia="Times New Roman" w:cs="Arial"/>
          <w:color w:val="000000"/>
          <w:kern w:val="0"/>
          <w:szCs w:val="24"/>
          <w:lang w:val="en-US" w:eastAsia="pt-BR"/>
          <w14:ligatures w14:val="none"/>
        </w:rPr>
        <w:t>Vrakking</w:t>
      </w:r>
      <w:proofErr w:type="spellEnd"/>
      <w:r w:rsidRPr="005D308C">
        <w:rPr>
          <w:rFonts w:eastAsia="Times New Roman" w:cs="Arial"/>
          <w:color w:val="000000"/>
          <w:kern w:val="0"/>
          <w:szCs w:val="24"/>
          <w:lang w:val="en-US" w:eastAsia="pt-BR"/>
          <w14:ligatures w14:val="none"/>
        </w:rPr>
        <w:t xml:space="preserve"> (2009 </w:t>
      </w:r>
      <w:proofErr w:type="spellStart"/>
      <w:r w:rsidRPr="005D308C">
        <w:rPr>
          <w:rFonts w:eastAsia="Times New Roman" w:cs="Arial"/>
          <w:color w:val="000000"/>
          <w:kern w:val="0"/>
          <w:szCs w:val="24"/>
          <w:lang w:val="en-US" w:eastAsia="pt-BR"/>
          <w14:ligatures w14:val="none"/>
        </w:rPr>
        <w:t>apud</w:t>
      </w:r>
      <w:proofErr w:type="spellEnd"/>
      <w:r w:rsidRPr="005D308C">
        <w:rPr>
          <w:rFonts w:eastAsia="Times New Roman" w:cs="Arial"/>
          <w:color w:val="000000"/>
          <w:kern w:val="0"/>
          <w:szCs w:val="24"/>
          <w:lang w:val="en-US" w:eastAsia="pt-BR"/>
          <w14:ligatures w14:val="none"/>
        </w:rPr>
        <w:t xml:space="preserve"> LOPES et al., 2019) </w:t>
      </w:r>
      <w:proofErr w:type="spellStart"/>
      <w:r w:rsidRPr="005D308C">
        <w:rPr>
          <w:rFonts w:eastAsia="Times New Roman" w:cs="Arial"/>
          <w:color w:val="000000"/>
          <w:kern w:val="0"/>
          <w:szCs w:val="24"/>
          <w:lang w:val="en-US" w:eastAsia="pt-BR"/>
          <w14:ligatures w14:val="none"/>
        </w:rPr>
        <w:t>destacam</w:t>
      </w:r>
      <w:proofErr w:type="spellEnd"/>
      <w:r w:rsidRPr="005D308C">
        <w:rPr>
          <w:rFonts w:eastAsia="Times New Roman" w:cs="Arial"/>
          <w:color w:val="000000"/>
          <w:kern w:val="0"/>
          <w:szCs w:val="24"/>
          <w:lang w:val="en-US" w:eastAsia="pt-BR"/>
          <w14:ligatures w14:val="none"/>
        </w:rPr>
        <w:t xml:space="preserve"> que, </w:t>
      </w:r>
      <w:proofErr w:type="spellStart"/>
      <w:r w:rsidRPr="005D308C">
        <w:rPr>
          <w:rFonts w:eastAsia="Times New Roman" w:cs="Arial"/>
          <w:color w:val="000000"/>
          <w:kern w:val="0"/>
          <w:szCs w:val="24"/>
          <w:lang w:val="en-US" w:eastAsia="pt-BR"/>
          <w14:ligatures w14:val="none"/>
        </w:rPr>
        <w:t>apesar</w:t>
      </w:r>
      <w:proofErr w:type="spellEnd"/>
      <w:r w:rsidRPr="005D308C">
        <w:rPr>
          <w:rFonts w:eastAsia="Times New Roman" w:cs="Arial"/>
          <w:color w:val="000000"/>
          <w:kern w:val="0"/>
          <w:szCs w:val="24"/>
          <w:lang w:val="en-US" w:eastAsia="pt-BR"/>
          <w14:ligatures w14:val="none"/>
        </w:rPr>
        <w:t xml:space="preserve"> dos </w:t>
      </w:r>
      <w:proofErr w:type="spellStart"/>
      <w:r w:rsidRPr="005D308C">
        <w:rPr>
          <w:rFonts w:eastAsia="Times New Roman" w:cs="Arial"/>
          <w:color w:val="000000"/>
          <w:kern w:val="0"/>
          <w:szCs w:val="24"/>
          <w:lang w:val="en-US" w:eastAsia="pt-BR"/>
          <w14:ligatures w14:val="none"/>
        </w:rPr>
        <w:t>avanços</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tecnológicos</w:t>
      </w:r>
      <w:proofErr w:type="spellEnd"/>
      <w:r w:rsidRPr="005D308C">
        <w:rPr>
          <w:rFonts w:eastAsia="Times New Roman" w:cs="Arial"/>
          <w:color w:val="000000"/>
          <w:kern w:val="0"/>
          <w:szCs w:val="24"/>
          <w:lang w:val="en-US" w:eastAsia="pt-BR"/>
          <w14:ligatures w14:val="none"/>
        </w:rPr>
        <w:t xml:space="preserve">, as </w:t>
      </w:r>
      <w:proofErr w:type="spellStart"/>
      <w:r w:rsidRPr="005D308C">
        <w:rPr>
          <w:rFonts w:eastAsia="Times New Roman" w:cs="Arial"/>
          <w:color w:val="000000"/>
          <w:kern w:val="0"/>
          <w:szCs w:val="24"/>
          <w:lang w:val="en-US" w:eastAsia="pt-BR"/>
          <w14:ligatures w14:val="none"/>
        </w:rPr>
        <w:t>escolas</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muitas</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vezes</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não</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conseguem</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acompanhar</w:t>
      </w:r>
      <w:proofErr w:type="spellEnd"/>
      <w:r w:rsidRPr="005D308C">
        <w:rPr>
          <w:rFonts w:eastAsia="Times New Roman" w:cs="Arial"/>
          <w:color w:val="000000"/>
          <w:kern w:val="0"/>
          <w:szCs w:val="24"/>
          <w:lang w:val="en-US" w:eastAsia="pt-BR"/>
          <w14:ligatures w14:val="none"/>
        </w:rPr>
        <w:t xml:space="preserve"> a </w:t>
      </w:r>
      <w:proofErr w:type="spellStart"/>
      <w:r w:rsidRPr="005D308C">
        <w:rPr>
          <w:rFonts w:eastAsia="Times New Roman" w:cs="Arial"/>
          <w:kern w:val="0"/>
          <w:szCs w:val="24"/>
          <w:lang w:val="en-US" w:eastAsia="pt-BR"/>
          <w14:ligatures w14:val="none"/>
        </w:rPr>
        <w:t>fluência</w:t>
      </w:r>
      <w:proofErr w:type="spellEnd"/>
      <w:r w:rsidRPr="005D308C">
        <w:rPr>
          <w:rFonts w:eastAsia="Times New Roman" w:cs="Arial"/>
          <w:kern w:val="0"/>
          <w:szCs w:val="24"/>
          <w:lang w:val="en-US" w:eastAsia="pt-BR"/>
          <w14:ligatures w14:val="none"/>
        </w:rPr>
        <w:t xml:space="preserve"> </w:t>
      </w:r>
      <w:proofErr w:type="spellStart"/>
      <w:r w:rsidRPr="005D308C">
        <w:rPr>
          <w:rFonts w:eastAsia="Times New Roman" w:cs="Arial"/>
          <w:kern w:val="0"/>
          <w:szCs w:val="24"/>
          <w:lang w:val="en-US" w:eastAsia="pt-BR"/>
          <w14:ligatures w14:val="none"/>
        </w:rPr>
        <w:t>tecnológica</w:t>
      </w:r>
      <w:proofErr w:type="spellEnd"/>
      <w:r w:rsidRPr="005D308C">
        <w:rPr>
          <w:rFonts w:eastAsia="Times New Roman" w:cs="Arial"/>
          <w:kern w:val="0"/>
          <w:szCs w:val="24"/>
          <w:lang w:val="en-US" w:eastAsia="pt-BR"/>
          <w14:ligatures w14:val="none"/>
        </w:rPr>
        <w:t xml:space="preserve"> dos </w:t>
      </w:r>
      <w:proofErr w:type="spellStart"/>
      <w:r w:rsidRPr="005D308C">
        <w:rPr>
          <w:rFonts w:eastAsia="Times New Roman" w:cs="Arial"/>
          <w:kern w:val="0"/>
          <w:szCs w:val="24"/>
          <w:lang w:val="en-US" w:eastAsia="pt-BR"/>
          <w14:ligatures w14:val="none"/>
        </w:rPr>
        <w:t>alunos</w:t>
      </w:r>
      <w:proofErr w:type="spellEnd"/>
      <w:r w:rsidRPr="005D308C">
        <w:rPr>
          <w:rFonts w:eastAsia="Times New Roman" w:cs="Arial"/>
          <w:kern w:val="0"/>
          <w:szCs w:val="24"/>
          <w:lang w:val="en-US" w:eastAsia="pt-BR"/>
          <w14:ligatures w14:val="none"/>
        </w:rPr>
        <w:t xml:space="preserve">, </w:t>
      </w:r>
      <w:proofErr w:type="spellStart"/>
      <w:r w:rsidRPr="005D308C">
        <w:rPr>
          <w:rFonts w:eastAsia="Times New Roman" w:cs="Arial"/>
          <w:kern w:val="0"/>
          <w:szCs w:val="24"/>
          <w:lang w:val="en-US" w:eastAsia="pt-BR"/>
          <w14:ligatures w14:val="none"/>
        </w:rPr>
        <w:lastRenderedPageBreak/>
        <w:t>desconectando</w:t>
      </w:r>
      <w:proofErr w:type="spellEnd"/>
      <w:r w:rsidRPr="005D308C">
        <w:rPr>
          <w:rFonts w:eastAsia="Times New Roman" w:cs="Arial"/>
          <w:kern w:val="0"/>
          <w:szCs w:val="24"/>
          <w:lang w:val="en-US" w:eastAsia="pt-BR"/>
          <w14:ligatures w14:val="none"/>
        </w:rPr>
        <w:t xml:space="preserve">-se do </w:t>
      </w:r>
      <w:proofErr w:type="spellStart"/>
      <w:r w:rsidRPr="005D308C">
        <w:rPr>
          <w:rFonts w:eastAsia="Times New Roman" w:cs="Arial"/>
          <w:kern w:val="0"/>
          <w:szCs w:val="24"/>
          <w:lang w:val="en-US" w:eastAsia="pt-BR"/>
          <w14:ligatures w14:val="none"/>
        </w:rPr>
        <w:t>contexto</w:t>
      </w:r>
      <w:proofErr w:type="spellEnd"/>
      <w:r w:rsidRPr="005D308C">
        <w:rPr>
          <w:rFonts w:eastAsia="Times New Roman" w:cs="Arial"/>
          <w:kern w:val="0"/>
          <w:szCs w:val="24"/>
          <w:lang w:val="en-US" w:eastAsia="pt-BR"/>
          <w14:ligatures w14:val="none"/>
        </w:rPr>
        <w:t xml:space="preserve"> </w:t>
      </w:r>
      <w:proofErr w:type="spellStart"/>
      <w:r w:rsidRPr="005D308C">
        <w:rPr>
          <w:rFonts w:eastAsia="Times New Roman" w:cs="Arial"/>
          <w:kern w:val="0"/>
          <w:szCs w:val="24"/>
          <w:lang w:val="en-US" w:eastAsia="pt-BR"/>
          <w14:ligatures w14:val="none"/>
        </w:rPr>
        <w:t>tecnológico</w:t>
      </w:r>
      <w:proofErr w:type="spellEnd"/>
      <w:r w:rsidRPr="005D308C">
        <w:rPr>
          <w:rFonts w:eastAsia="Times New Roman" w:cs="Arial"/>
          <w:kern w:val="0"/>
          <w:szCs w:val="24"/>
          <w:lang w:val="en-US" w:eastAsia="pt-BR"/>
          <w14:ligatures w14:val="none"/>
        </w:rPr>
        <w:t xml:space="preserve"> </w:t>
      </w:r>
      <w:proofErr w:type="spellStart"/>
      <w:r w:rsidRPr="005D308C">
        <w:rPr>
          <w:rFonts w:eastAsia="Times New Roman" w:cs="Arial"/>
          <w:kern w:val="0"/>
          <w:szCs w:val="24"/>
          <w:lang w:val="en-US" w:eastAsia="pt-BR"/>
          <w14:ligatures w14:val="none"/>
        </w:rPr>
        <w:t>d</w:t>
      </w:r>
      <w:r>
        <w:rPr>
          <w:rFonts w:eastAsia="Times New Roman" w:cs="Arial"/>
          <w:kern w:val="0"/>
          <w:szCs w:val="24"/>
          <w:lang w:val="en-US" w:eastAsia="pt-BR"/>
          <w14:ligatures w14:val="none"/>
        </w:rPr>
        <w:t>estes</w:t>
      </w:r>
      <w:proofErr w:type="spellEnd"/>
      <w:r>
        <w:rPr>
          <w:rFonts w:eastAsia="Times New Roman" w:cs="Arial"/>
          <w:kern w:val="0"/>
          <w:szCs w:val="24"/>
          <w:lang w:val="en-US" w:eastAsia="pt-BR"/>
          <w14:ligatures w14:val="none"/>
        </w:rPr>
        <w:t xml:space="preserve"> </w:t>
      </w:r>
      <w:proofErr w:type="spellStart"/>
      <w:r>
        <w:rPr>
          <w:rFonts w:eastAsia="Times New Roman" w:cs="Arial"/>
          <w:kern w:val="0"/>
          <w:szCs w:val="24"/>
          <w:lang w:val="en-US" w:eastAsia="pt-BR"/>
          <w14:ligatures w14:val="none"/>
        </w:rPr>
        <w:t>estudantes</w:t>
      </w:r>
      <w:proofErr w:type="spellEnd"/>
      <w:r w:rsidRPr="005D308C">
        <w:rPr>
          <w:rFonts w:eastAsia="Times New Roman" w:cs="Arial"/>
          <w:color w:val="000000"/>
          <w:kern w:val="0"/>
          <w:szCs w:val="24"/>
          <w:lang w:val="en-US" w:eastAsia="pt-BR"/>
          <w14:ligatures w14:val="none"/>
        </w:rPr>
        <w:t xml:space="preserve">. A </w:t>
      </w:r>
      <w:proofErr w:type="spellStart"/>
      <w:r w:rsidRPr="005D308C">
        <w:rPr>
          <w:rFonts w:eastAsia="Times New Roman" w:cs="Arial"/>
          <w:color w:val="000000"/>
          <w:kern w:val="0"/>
          <w:szCs w:val="24"/>
          <w:lang w:val="en-US" w:eastAsia="pt-BR"/>
          <w14:ligatures w14:val="none"/>
        </w:rPr>
        <w:t>utilização</w:t>
      </w:r>
      <w:proofErr w:type="spellEnd"/>
      <w:r w:rsidRPr="005D308C">
        <w:rPr>
          <w:rFonts w:eastAsia="Times New Roman" w:cs="Arial"/>
          <w:color w:val="000000"/>
          <w:kern w:val="0"/>
          <w:szCs w:val="24"/>
          <w:lang w:val="en-US" w:eastAsia="pt-BR"/>
          <w14:ligatures w14:val="none"/>
        </w:rPr>
        <w:t xml:space="preserve"> das </w:t>
      </w:r>
      <w:proofErr w:type="spellStart"/>
      <w:r w:rsidRPr="005D308C">
        <w:rPr>
          <w:rFonts w:eastAsia="Times New Roman" w:cs="Arial"/>
          <w:color w:val="000000"/>
          <w:kern w:val="0"/>
          <w:szCs w:val="24"/>
          <w:lang w:val="en-US" w:eastAsia="pt-BR"/>
          <w14:ligatures w14:val="none"/>
        </w:rPr>
        <w:t>Tecnologias</w:t>
      </w:r>
      <w:proofErr w:type="spellEnd"/>
      <w:r w:rsidRPr="005D308C">
        <w:rPr>
          <w:rFonts w:eastAsia="Times New Roman" w:cs="Arial"/>
          <w:color w:val="000000"/>
          <w:kern w:val="0"/>
          <w:szCs w:val="24"/>
          <w:lang w:val="en-US" w:eastAsia="pt-BR"/>
          <w14:ligatures w14:val="none"/>
        </w:rPr>
        <w:t xml:space="preserve"> de </w:t>
      </w:r>
      <w:proofErr w:type="spellStart"/>
      <w:r w:rsidRPr="005D308C">
        <w:rPr>
          <w:rFonts w:eastAsia="Times New Roman" w:cs="Arial"/>
          <w:color w:val="000000"/>
          <w:kern w:val="0"/>
          <w:szCs w:val="24"/>
          <w:lang w:val="en-US" w:eastAsia="pt-BR"/>
          <w14:ligatures w14:val="none"/>
        </w:rPr>
        <w:t>Informação</w:t>
      </w:r>
      <w:proofErr w:type="spellEnd"/>
      <w:r w:rsidRPr="005D308C">
        <w:rPr>
          <w:rFonts w:eastAsia="Times New Roman" w:cs="Arial"/>
          <w:color w:val="000000"/>
          <w:kern w:val="0"/>
          <w:szCs w:val="24"/>
          <w:lang w:val="en-US" w:eastAsia="pt-BR"/>
          <w14:ligatures w14:val="none"/>
        </w:rPr>
        <w:t xml:space="preserve"> e </w:t>
      </w:r>
      <w:proofErr w:type="spellStart"/>
      <w:r w:rsidRPr="005D308C">
        <w:rPr>
          <w:rFonts w:eastAsia="Times New Roman" w:cs="Arial"/>
          <w:color w:val="000000"/>
          <w:kern w:val="0"/>
          <w:szCs w:val="24"/>
          <w:lang w:val="en-US" w:eastAsia="pt-BR"/>
          <w14:ligatures w14:val="none"/>
        </w:rPr>
        <w:t>Comunicação</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inovam</w:t>
      </w:r>
      <w:proofErr w:type="spellEnd"/>
      <w:r w:rsidRPr="005D308C">
        <w:rPr>
          <w:rFonts w:eastAsia="Times New Roman" w:cs="Arial"/>
          <w:color w:val="000000"/>
          <w:kern w:val="0"/>
          <w:szCs w:val="24"/>
          <w:lang w:val="en-US" w:eastAsia="pt-BR"/>
          <w14:ligatures w14:val="none"/>
        </w:rPr>
        <w:t xml:space="preserve"> e </w:t>
      </w:r>
      <w:proofErr w:type="spellStart"/>
      <w:r w:rsidRPr="005D308C">
        <w:rPr>
          <w:rFonts w:eastAsia="Times New Roman" w:cs="Arial"/>
          <w:color w:val="000000"/>
          <w:kern w:val="0"/>
          <w:szCs w:val="24"/>
          <w:lang w:val="en-US" w:eastAsia="pt-BR"/>
          <w14:ligatures w14:val="none"/>
        </w:rPr>
        <w:t>auxiliam</w:t>
      </w:r>
      <w:proofErr w:type="spellEnd"/>
      <w:r w:rsidRPr="005D308C">
        <w:rPr>
          <w:rFonts w:eastAsia="Times New Roman" w:cs="Arial"/>
          <w:color w:val="000000"/>
          <w:kern w:val="0"/>
          <w:szCs w:val="24"/>
          <w:lang w:val="en-US" w:eastAsia="pt-BR"/>
          <w14:ligatures w14:val="none"/>
        </w:rPr>
        <w:t xml:space="preserve"> o </w:t>
      </w:r>
      <w:proofErr w:type="spellStart"/>
      <w:r w:rsidRPr="005D308C">
        <w:rPr>
          <w:rFonts w:eastAsia="Times New Roman" w:cs="Arial"/>
          <w:color w:val="000000"/>
          <w:kern w:val="0"/>
          <w:szCs w:val="24"/>
          <w:lang w:val="en-US" w:eastAsia="pt-BR"/>
          <w14:ligatures w14:val="none"/>
        </w:rPr>
        <w:t>aprenziado</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Prensky</w:t>
      </w:r>
      <w:proofErr w:type="spellEnd"/>
      <w:r w:rsidRPr="005D308C">
        <w:rPr>
          <w:rFonts w:eastAsia="Times New Roman" w:cs="Arial"/>
          <w:color w:val="000000"/>
          <w:kern w:val="0"/>
          <w:szCs w:val="24"/>
          <w:lang w:val="en-US" w:eastAsia="pt-BR"/>
          <w14:ligatures w14:val="none"/>
        </w:rPr>
        <w:t xml:space="preserve"> (2012 </w:t>
      </w:r>
      <w:proofErr w:type="spellStart"/>
      <w:r w:rsidRPr="005D308C">
        <w:rPr>
          <w:rFonts w:eastAsia="Times New Roman" w:cs="Arial"/>
          <w:color w:val="000000"/>
          <w:kern w:val="0"/>
          <w:szCs w:val="24"/>
          <w:lang w:val="en-US" w:eastAsia="pt-BR"/>
          <w14:ligatures w14:val="none"/>
        </w:rPr>
        <w:t>apud</w:t>
      </w:r>
      <w:proofErr w:type="spellEnd"/>
      <w:r w:rsidRPr="005D308C">
        <w:rPr>
          <w:rFonts w:eastAsia="Times New Roman" w:cs="Arial"/>
          <w:color w:val="000000"/>
          <w:kern w:val="0"/>
          <w:szCs w:val="24"/>
          <w:lang w:val="en-US" w:eastAsia="pt-BR"/>
          <w14:ligatures w14:val="none"/>
        </w:rPr>
        <w:t xml:space="preserve"> LOPES et al., 2019) </w:t>
      </w:r>
      <w:proofErr w:type="spellStart"/>
      <w:r w:rsidRPr="005D308C">
        <w:rPr>
          <w:rFonts w:eastAsia="Times New Roman" w:cs="Arial"/>
          <w:color w:val="000000"/>
          <w:kern w:val="0"/>
          <w:szCs w:val="24"/>
          <w:lang w:val="en-US" w:eastAsia="pt-BR"/>
          <w14:ligatures w14:val="none"/>
        </w:rPr>
        <w:t>enfatiza</w:t>
      </w:r>
      <w:proofErr w:type="spellEnd"/>
      <w:r w:rsidRPr="005D308C">
        <w:rPr>
          <w:rFonts w:eastAsia="Times New Roman" w:cs="Arial"/>
          <w:color w:val="000000"/>
          <w:kern w:val="0"/>
          <w:szCs w:val="24"/>
          <w:lang w:val="en-US" w:eastAsia="pt-BR"/>
          <w14:ligatures w14:val="none"/>
        </w:rPr>
        <w:t xml:space="preserve"> que </w:t>
      </w:r>
      <w:proofErr w:type="spellStart"/>
      <w:r w:rsidRPr="005D308C">
        <w:rPr>
          <w:rFonts w:eastAsia="Times New Roman" w:cs="Arial"/>
          <w:color w:val="000000"/>
          <w:kern w:val="0"/>
          <w:szCs w:val="24"/>
          <w:lang w:val="en-US" w:eastAsia="pt-BR"/>
          <w14:ligatures w14:val="none"/>
        </w:rPr>
        <w:t>devido</w:t>
      </w:r>
      <w:proofErr w:type="spellEnd"/>
      <w:r w:rsidRPr="005D308C">
        <w:rPr>
          <w:rFonts w:eastAsia="Times New Roman" w:cs="Arial"/>
          <w:color w:val="000000"/>
          <w:kern w:val="0"/>
          <w:szCs w:val="24"/>
          <w:lang w:val="en-US" w:eastAsia="pt-BR"/>
          <w14:ligatures w14:val="none"/>
        </w:rPr>
        <w:t xml:space="preserve"> à </w:t>
      </w:r>
      <w:proofErr w:type="spellStart"/>
      <w:r w:rsidRPr="005D308C">
        <w:rPr>
          <w:rFonts w:eastAsia="Times New Roman" w:cs="Arial"/>
          <w:color w:val="000000"/>
          <w:kern w:val="0"/>
          <w:szCs w:val="24"/>
          <w:lang w:val="en-US" w:eastAsia="pt-BR"/>
          <w14:ligatures w14:val="none"/>
        </w:rPr>
        <w:t>diferença</w:t>
      </w:r>
      <w:proofErr w:type="spellEnd"/>
      <w:r w:rsidRPr="005D308C">
        <w:rPr>
          <w:rFonts w:eastAsia="Times New Roman" w:cs="Arial"/>
          <w:color w:val="000000"/>
          <w:kern w:val="0"/>
          <w:szCs w:val="24"/>
          <w:lang w:val="en-US" w:eastAsia="pt-BR"/>
          <w14:ligatures w14:val="none"/>
        </w:rPr>
        <w:t xml:space="preserve"> entre a </w:t>
      </w:r>
      <w:proofErr w:type="spellStart"/>
      <w:r w:rsidRPr="005D308C">
        <w:rPr>
          <w:rFonts w:eastAsia="Times New Roman" w:cs="Arial"/>
          <w:color w:val="000000"/>
          <w:kern w:val="0"/>
          <w:szCs w:val="24"/>
          <w:lang w:val="en-US" w:eastAsia="pt-BR"/>
          <w14:ligatures w14:val="none"/>
        </w:rPr>
        <w:t>atualidade</w:t>
      </w:r>
      <w:proofErr w:type="spellEnd"/>
      <w:r w:rsidRPr="005D308C">
        <w:rPr>
          <w:rFonts w:eastAsia="Times New Roman" w:cs="Arial"/>
          <w:color w:val="000000"/>
          <w:kern w:val="0"/>
          <w:szCs w:val="24"/>
          <w:lang w:val="en-US" w:eastAsia="pt-BR"/>
          <w14:ligatures w14:val="none"/>
        </w:rPr>
        <w:t xml:space="preserve"> e a </w:t>
      </w:r>
      <w:proofErr w:type="spellStart"/>
      <w:r w:rsidRPr="005D308C">
        <w:rPr>
          <w:rFonts w:eastAsia="Times New Roman" w:cs="Arial"/>
          <w:color w:val="000000"/>
          <w:kern w:val="0"/>
          <w:szCs w:val="24"/>
          <w:lang w:val="en-US" w:eastAsia="pt-BR"/>
          <w14:ligatures w14:val="none"/>
        </w:rPr>
        <w:t>época</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em</w:t>
      </w:r>
      <w:proofErr w:type="spellEnd"/>
      <w:r w:rsidRPr="005D308C">
        <w:rPr>
          <w:rFonts w:eastAsia="Times New Roman" w:cs="Arial"/>
          <w:color w:val="000000"/>
          <w:kern w:val="0"/>
          <w:szCs w:val="24"/>
          <w:lang w:val="en-US" w:eastAsia="pt-BR"/>
          <w14:ligatures w14:val="none"/>
        </w:rPr>
        <w:t xml:space="preserve"> que </w:t>
      </w:r>
      <w:proofErr w:type="spellStart"/>
      <w:r w:rsidRPr="005D308C">
        <w:rPr>
          <w:rFonts w:eastAsia="Times New Roman" w:cs="Arial"/>
          <w:color w:val="000000"/>
          <w:kern w:val="0"/>
          <w:szCs w:val="24"/>
          <w:lang w:val="en-US" w:eastAsia="pt-BR"/>
          <w14:ligatures w14:val="none"/>
        </w:rPr>
        <w:t>o</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modelo</w:t>
      </w:r>
      <w:proofErr w:type="spellEnd"/>
      <w:r w:rsidRPr="005D308C">
        <w:rPr>
          <w:rFonts w:eastAsia="Times New Roman" w:cs="Arial"/>
          <w:color w:val="000000"/>
          <w:kern w:val="0"/>
          <w:szCs w:val="24"/>
          <w:lang w:val="en-US" w:eastAsia="pt-BR"/>
          <w14:ligatures w14:val="none"/>
        </w:rPr>
        <w:t xml:space="preserve"> escolar </w:t>
      </w:r>
      <w:proofErr w:type="spellStart"/>
      <w:r w:rsidRPr="005D308C">
        <w:rPr>
          <w:rFonts w:eastAsia="Times New Roman" w:cs="Arial"/>
          <w:color w:val="000000"/>
          <w:kern w:val="0"/>
          <w:szCs w:val="24"/>
          <w:lang w:val="en-US" w:eastAsia="pt-BR"/>
          <w14:ligatures w14:val="none"/>
        </w:rPr>
        <w:t>foi</w:t>
      </w:r>
      <w:proofErr w:type="spellEnd"/>
      <w:r w:rsidRPr="005D308C">
        <w:rPr>
          <w:rFonts w:eastAsia="Times New Roman" w:cs="Arial"/>
          <w:color w:val="000000"/>
          <w:kern w:val="0"/>
          <w:szCs w:val="24"/>
          <w:lang w:val="en-US" w:eastAsia="pt-BR"/>
          <w14:ligatures w14:val="none"/>
        </w:rPr>
        <w:t xml:space="preserve"> </w:t>
      </w:r>
      <w:proofErr w:type="spellStart"/>
      <w:r w:rsidRPr="005D308C">
        <w:rPr>
          <w:rFonts w:eastAsia="Times New Roman" w:cs="Arial"/>
          <w:color w:val="000000"/>
          <w:kern w:val="0"/>
          <w:szCs w:val="24"/>
          <w:lang w:val="en-US" w:eastAsia="pt-BR"/>
          <w14:ligatures w14:val="none"/>
        </w:rPr>
        <w:t>desenvolvido</w:t>
      </w:r>
      <w:proofErr w:type="spellEnd"/>
      <w:r w:rsidRPr="005D308C">
        <w:rPr>
          <w:rFonts w:eastAsia="Times New Roman" w:cs="Arial"/>
          <w:color w:val="000000"/>
          <w:kern w:val="0"/>
          <w:szCs w:val="24"/>
          <w:lang w:val="en-US" w:eastAsia="pt-BR"/>
          <w14:ligatures w14:val="none"/>
        </w:rPr>
        <w:t xml:space="preserve">, o </w:t>
      </w:r>
      <w:proofErr w:type="spellStart"/>
      <w:r w:rsidRPr="005D308C">
        <w:rPr>
          <w:rFonts w:eastAsia="Times New Roman" w:cs="Arial"/>
          <w:color w:val="000000"/>
          <w:kern w:val="0"/>
          <w:szCs w:val="24"/>
          <w:lang w:val="en-US" w:eastAsia="pt-BR"/>
          <w14:ligatures w14:val="none"/>
        </w:rPr>
        <w:t>uso</w:t>
      </w:r>
      <w:proofErr w:type="spellEnd"/>
      <w:r w:rsidRPr="005D308C">
        <w:rPr>
          <w:rFonts w:eastAsia="Times New Roman" w:cs="Arial"/>
          <w:color w:val="000000"/>
          <w:kern w:val="0"/>
          <w:szCs w:val="24"/>
          <w:lang w:val="en-US" w:eastAsia="pt-BR"/>
          <w14:ligatures w14:val="none"/>
        </w:rPr>
        <w:t xml:space="preserve"> das TICs </w:t>
      </w:r>
      <w:proofErr w:type="spellStart"/>
      <w:r w:rsidRPr="005D308C">
        <w:rPr>
          <w:rFonts w:eastAsia="Times New Roman" w:cs="Arial"/>
          <w:color w:val="000000"/>
          <w:kern w:val="0"/>
          <w:szCs w:val="24"/>
          <w:lang w:val="en-US" w:eastAsia="pt-BR"/>
          <w14:ligatures w14:val="none"/>
        </w:rPr>
        <w:t>inova</w:t>
      </w:r>
      <w:proofErr w:type="spellEnd"/>
      <w:r w:rsidRPr="005D308C">
        <w:rPr>
          <w:rFonts w:eastAsia="Times New Roman" w:cs="Arial"/>
          <w:color w:val="000000"/>
          <w:kern w:val="0"/>
          <w:szCs w:val="24"/>
          <w:lang w:val="en-US" w:eastAsia="pt-BR"/>
          <w14:ligatures w14:val="none"/>
        </w:rPr>
        <w:t xml:space="preserve"> e </w:t>
      </w:r>
      <w:proofErr w:type="spellStart"/>
      <w:r w:rsidRPr="005D308C">
        <w:rPr>
          <w:rFonts w:eastAsia="Times New Roman" w:cs="Arial"/>
          <w:color w:val="000000"/>
          <w:kern w:val="0"/>
          <w:szCs w:val="24"/>
          <w:lang w:val="en-US" w:eastAsia="pt-BR"/>
          <w14:ligatures w14:val="none"/>
        </w:rPr>
        <w:t>aprimora</w:t>
      </w:r>
      <w:proofErr w:type="spellEnd"/>
      <w:r w:rsidRPr="005D308C">
        <w:rPr>
          <w:rFonts w:eastAsia="Times New Roman" w:cs="Arial"/>
          <w:color w:val="000000"/>
          <w:kern w:val="0"/>
          <w:szCs w:val="24"/>
          <w:lang w:val="en-US" w:eastAsia="pt-BR"/>
          <w14:ligatures w14:val="none"/>
        </w:rPr>
        <w:t xml:space="preserve"> a </w:t>
      </w:r>
      <w:proofErr w:type="spellStart"/>
      <w:r w:rsidRPr="005D308C">
        <w:rPr>
          <w:rFonts w:eastAsia="Times New Roman" w:cs="Arial"/>
          <w:color w:val="000000"/>
          <w:kern w:val="0"/>
          <w:szCs w:val="24"/>
          <w:lang w:val="en-US" w:eastAsia="pt-BR"/>
          <w14:ligatures w14:val="none"/>
        </w:rPr>
        <w:t>experiência</w:t>
      </w:r>
      <w:proofErr w:type="spellEnd"/>
      <w:r w:rsidRPr="005D308C">
        <w:rPr>
          <w:rFonts w:eastAsia="Times New Roman" w:cs="Arial"/>
          <w:color w:val="000000"/>
          <w:kern w:val="0"/>
          <w:szCs w:val="24"/>
          <w:lang w:val="en-US" w:eastAsia="pt-BR"/>
          <w14:ligatures w14:val="none"/>
        </w:rPr>
        <w:t xml:space="preserve"> de </w:t>
      </w:r>
      <w:proofErr w:type="spellStart"/>
      <w:r w:rsidRPr="005D308C">
        <w:rPr>
          <w:rFonts w:eastAsia="Times New Roman" w:cs="Arial"/>
          <w:color w:val="000000"/>
          <w:kern w:val="0"/>
          <w:szCs w:val="24"/>
          <w:lang w:val="en-US" w:eastAsia="pt-BR"/>
          <w14:ligatures w14:val="none"/>
        </w:rPr>
        <w:t>aprendizagem</w:t>
      </w:r>
      <w:proofErr w:type="spellEnd"/>
      <w:r w:rsidRPr="005D308C">
        <w:rPr>
          <w:rFonts w:eastAsia="Times New Roman" w:cs="Arial"/>
          <w:color w:val="000000"/>
          <w:kern w:val="0"/>
          <w:szCs w:val="24"/>
          <w:lang w:val="en-US" w:eastAsia="pt-BR"/>
          <w14:ligatures w14:val="none"/>
        </w:rPr>
        <w:t xml:space="preserve"> dos </w:t>
      </w:r>
      <w:proofErr w:type="spellStart"/>
      <w:r w:rsidRPr="005D308C">
        <w:rPr>
          <w:rFonts w:eastAsia="Times New Roman" w:cs="Arial"/>
          <w:color w:val="000000"/>
          <w:kern w:val="0"/>
          <w:szCs w:val="24"/>
          <w:lang w:val="en-US" w:eastAsia="pt-BR"/>
          <w14:ligatures w14:val="none"/>
        </w:rPr>
        <w:t>alunos</w:t>
      </w:r>
      <w:proofErr w:type="spellEnd"/>
      <w:r w:rsidRPr="005D308C">
        <w:rPr>
          <w:rFonts w:eastAsia="Times New Roman" w:cs="Arial"/>
          <w:color w:val="000000"/>
          <w:kern w:val="0"/>
          <w:szCs w:val="24"/>
          <w:lang w:val="en-US" w:eastAsia="pt-BR"/>
          <w14:ligatures w14:val="none"/>
        </w:rPr>
        <w:t xml:space="preserve"> de </w:t>
      </w:r>
      <w:proofErr w:type="spellStart"/>
      <w:r w:rsidRPr="005D308C">
        <w:rPr>
          <w:rFonts w:eastAsia="Times New Roman" w:cs="Arial"/>
          <w:color w:val="000000"/>
          <w:kern w:val="0"/>
          <w:szCs w:val="24"/>
          <w:lang w:val="en-US" w:eastAsia="pt-BR"/>
          <w14:ligatures w14:val="none"/>
        </w:rPr>
        <w:t>hoje</w:t>
      </w:r>
      <w:proofErr w:type="spellEnd"/>
      <w:r w:rsidRPr="005D308C">
        <w:rPr>
          <w:rFonts w:eastAsia="Times New Roman" w:cs="Arial"/>
          <w:color w:val="000000"/>
          <w:kern w:val="0"/>
          <w:szCs w:val="24"/>
          <w:lang w:val="en-US" w:eastAsia="pt-BR"/>
          <w14:ligatures w14:val="none"/>
        </w:rPr>
        <w:t>.</w:t>
      </w:r>
      <w:r w:rsidRPr="005D308C">
        <w:rPr>
          <w:rFonts w:eastAsia="Times New Roman" w:cs="Arial"/>
          <w:color w:val="000000"/>
          <w:kern w:val="0"/>
          <w:szCs w:val="24"/>
          <w:lang w:eastAsia="pt-BR"/>
          <w14:ligatures w14:val="none"/>
        </w:rPr>
        <w:t> </w:t>
      </w:r>
    </w:p>
    <w:p w14:paraId="05E0C183" w14:textId="77777777" w:rsidR="00022861" w:rsidRPr="00E92A54" w:rsidRDefault="00022861" w:rsidP="00022861">
      <w:pPr>
        <w:spacing w:after="120"/>
      </w:pPr>
    </w:p>
    <w:p w14:paraId="66692B14" w14:textId="77777777" w:rsidR="006540C6" w:rsidRPr="00E92A54" w:rsidRDefault="006540C6" w:rsidP="006540C6">
      <w:pPr>
        <w:pStyle w:val="Ttulo3"/>
        <w:tabs>
          <w:tab w:val="left" w:pos="993"/>
        </w:tabs>
        <w:spacing w:before="0" w:after="120"/>
        <w:ind w:left="709"/>
      </w:pPr>
      <w:r w:rsidRPr="00E92A54">
        <w:t>Realidade Aumentada</w:t>
      </w:r>
      <w:bookmarkEnd w:id="26"/>
    </w:p>
    <w:p w14:paraId="7CCBD020" w14:textId="77777777" w:rsidR="00D8385F" w:rsidRPr="00D8385F" w:rsidRDefault="00D8385F" w:rsidP="00D8385F">
      <w:pPr>
        <w:spacing w:before="100" w:beforeAutospacing="1" w:after="100" w:afterAutospacing="1"/>
        <w:textAlignment w:val="baseline"/>
        <w:rPr>
          <w:rFonts w:ascii="Times New Roman" w:eastAsia="Times New Roman" w:hAnsi="Times New Roman" w:cs="Times New Roman"/>
          <w:kern w:val="0"/>
          <w:szCs w:val="24"/>
          <w:lang w:eastAsia="pt-BR"/>
          <w14:ligatures w14:val="none"/>
        </w:rPr>
      </w:pPr>
      <w:r w:rsidRPr="00D8385F">
        <w:rPr>
          <w:rFonts w:eastAsia="Times New Roman" w:cs="Arial"/>
          <w:kern w:val="0"/>
          <w:szCs w:val="24"/>
          <w:lang w:val="pt-PT" w:eastAsia="pt-BR"/>
          <w14:ligatures w14:val="none"/>
        </w:rPr>
        <w:t xml:space="preserve">A tecnologia de Realidade Aumentada (RA), nos permite sobrepor o mundo real com elementos virtuais.  </w:t>
      </w:r>
      <w:r w:rsidRPr="00D8385F">
        <w:rPr>
          <w:rFonts w:eastAsia="Times New Roman" w:cs="Arial"/>
          <w:color w:val="000000"/>
          <w:kern w:val="0"/>
          <w:szCs w:val="24"/>
          <w:lang w:eastAsia="pt-BR"/>
          <w14:ligatures w14:val="none"/>
        </w:rPr>
        <w:t xml:space="preserve">Os autores </w:t>
      </w:r>
      <w:proofErr w:type="spellStart"/>
      <w:r w:rsidRPr="00D8385F">
        <w:rPr>
          <w:rFonts w:eastAsia="Times New Roman" w:cs="Arial"/>
          <w:color w:val="000000"/>
          <w:kern w:val="0"/>
          <w:szCs w:val="24"/>
          <w:lang w:eastAsia="pt-BR"/>
          <w14:ligatures w14:val="none"/>
        </w:rPr>
        <w:t>Tori</w:t>
      </w:r>
      <w:proofErr w:type="spellEnd"/>
      <w:r w:rsidRPr="00D8385F">
        <w:rPr>
          <w:rFonts w:eastAsia="Times New Roman" w:cs="Arial"/>
          <w:color w:val="000000"/>
          <w:kern w:val="0"/>
          <w:szCs w:val="24"/>
          <w:lang w:eastAsia="pt-BR"/>
          <w14:ligatures w14:val="none"/>
        </w:rPr>
        <w:t xml:space="preserve">, </w:t>
      </w:r>
      <w:proofErr w:type="spellStart"/>
      <w:r w:rsidRPr="00D8385F">
        <w:rPr>
          <w:rFonts w:eastAsia="Times New Roman" w:cs="Arial"/>
          <w:color w:val="000000"/>
          <w:kern w:val="0"/>
          <w:szCs w:val="24"/>
          <w:lang w:eastAsia="pt-BR"/>
          <w14:ligatures w14:val="none"/>
        </w:rPr>
        <w:t>Kirner</w:t>
      </w:r>
      <w:proofErr w:type="spellEnd"/>
      <w:r w:rsidRPr="00D8385F">
        <w:rPr>
          <w:rFonts w:eastAsia="Times New Roman" w:cs="Arial"/>
          <w:color w:val="000000"/>
          <w:kern w:val="0"/>
          <w:szCs w:val="24"/>
          <w:lang w:eastAsia="pt-BR"/>
          <w14:ligatures w14:val="none"/>
        </w:rPr>
        <w:t xml:space="preserve"> e </w:t>
      </w:r>
      <w:proofErr w:type="spellStart"/>
      <w:r w:rsidRPr="00D8385F">
        <w:rPr>
          <w:rFonts w:eastAsia="Times New Roman" w:cs="Arial"/>
          <w:color w:val="000000"/>
          <w:kern w:val="0"/>
          <w:szCs w:val="24"/>
          <w:lang w:eastAsia="pt-BR"/>
          <w14:ligatures w14:val="none"/>
        </w:rPr>
        <w:t>Siscouto</w:t>
      </w:r>
      <w:proofErr w:type="spellEnd"/>
      <w:r w:rsidRPr="00D8385F">
        <w:rPr>
          <w:rFonts w:eastAsia="Times New Roman" w:cs="Arial"/>
          <w:color w:val="000000"/>
          <w:kern w:val="0"/>
          <w:szCs w:val="24"/>
          <w:lang w:eastAsia="pt-BR"/>
          <w14:ligatures w14:val="none"/>
        </w:rPr>
        <w:t xml:space="preserve"> (2006), definem a realidade aumentada como um ambiente </w:t>
      </w:r>
      <w:r w:rsidRPr="00D8385F">
        <w:rPr>
          <w:rFonts w:eastAsia="Times New Roman" w:cs="Arial"/>
          <w:kern w:val="0"/>
          <w:szCs w:val="24"/>
          <w:lang w:eastAsia="pt-BR"/>
          <w14:ligatures w14:val="none"/>
        </w:rPr>
        <w:t xml:space="preserve">virtual para a interação com o mundo real do usuário. </w:t>
      </w:r>
      <w:r w:rsidRPr="00D8385F">
        <w:rPr>
          <w:rFonts w:eastAsia="Times New Roman" w:cs="Arial"/>
          <w:color w:val="000000"/>
          <w:kern w:val="0"/>
          <w:szCs w:val="24"/>
          <w:lang w:eastAsia="pt-BR"/>
          <w14:ligatures w14:val="none"/>
        </w:rPr>
        <w:t xml:space="preserve">O termo Realidade Aumentada foi criado nos Estados Unidos, por Tom </w:t>
      </w:r>
      <w:proofErr w:type="spellStart"/>
      <w:r w:rsidRPr="00D8385F">
        <w:rPr>
          <w:rFonts w:eastAsia="Times New Roman" w:cs="Arial"/>
          <w:color w:val="000000"/>
          <w:kern w:val="0"/>
          <w:szCs w:val="24"/>
          <w:lang w:eastAsia="pt-BR"/>
          <w14:ligatures w14:val="none"/>
        </w:rPr>
        <w:t>Caudell</w:t>
      </w:r>
      <w:proofErr w:type="spellEnd"/>
      <w:r w:rsidRPr="00D8385F">
        <w:rPr>
          <w:rFonts w:eastAsia="Times New Roman" w:cs="Arial"/>
          <w:color w:val="000000"/>
          <w:kern w:val="0"/>
          <w:szCs w:val="24"/>
          <w:lang w:eastAsia="pt-BR"/>
          <w14:ligatures w14:val="none"/>
        </w:rPr>
        <w:t xml:space="preserve"> e David </w:t>
      </w:r>
      <w:proofErr w:type="spellStart"/>
      <w:r w:rsidRPr="00D8385F">
        <w:rPr>
          <w:rFonts w:eastAsia="Times New Roman" w:cs="Arial"/>
          <w:color w:val="000000"/>
          <w:kern w:val="0"/>
          <w:szCs w:val="24"/>
          <w:lang w:eastAsia="pt-BR"/>
          <w14:ligatures w14:val="none"/>
        </w:rPr>
        <w:t>Mizell</w:t>
      </w:r>
      <w:proofErr w:type="spellEnd"/>
      <w:r w:rsidRPr="00D8385F">
        <w:rPr>
          <w:rFonts w:eastAsia="Times New Roman" w:cs="Arial"/>
          <w:color w:val="000000"/>
          <w:kern w:val="0"/>
          <w:szCs w:val="24"/>
          <w:lang w:eastAsia="pt-BR"/>
          <w14:ligatures w14:val="none"/>
        </w:rPr>
        <w:t>, a proposta da RA é complementar o mundo ao nosso redor com objetos 3D, Ferreira (2014) disserta que a RA está em constante evolução, e que atualmente os sistemas existentes precisam ser adaptados ao ambiente e o utilizador. </w:t>
      </w:r>
    </w:p>
    <w:p w14:paraId="0FEC111F" w14:textId="77777777" w:rsidR="006540C6" w:rsidRDefault="006540C6" w:rsidP="006540C6">
      <w:pPr>
        <w:spacing w:after="120"/>
      </w:pPr>
    </w:p>
    <w:p w14:paraId="2488BCF6" w14:textId="77777777" w:rsidR="006F5B01" w:rsidRDefault="006F5B01" w:rsidP="006540C6">
      <w:pPr>
        <w:jc w:val="center"/>
      </w:pPr>
    </w:p>
    <w:p w14:paraId="41FD4ADE" w14:textId="77777777" w:rsidR="006F5B01" w:rsidRDefault="006F5B01" w:rsidP="006540C6">
      <w:pPr>
        <w:jc w:val="center"/>
      </w:pPr>
    </w:p>
    <w:p w14:paraId="592EA912" w14:textId="77777777" w:rsidR="006F5B01" w:rsidRDefault="006F5B01" w:rsidP="006540C6">
      <w:pPr>
        <w:jc w:val="center"/>
      </w:pPr>
    </w:p>
    <w:p w14:paraId="51B99C54" w14:textId="77777777" w:rsidR="006F5B01" w:rsidRDefault="006F5B01" w:rsidP="006540C6">
      <w:pPr>
        <w:jc w:val="center"/>
      </w:pPr>
    </w:p>
    <w:p w14:paraId="6B2C89AB" w14:textId="77777777" w:rsidR="00DB7F80" w:rsidRDefault="00DB7F80">
      <w:pPr>
        <w:spacing w:line="259" w:lineRule="auto"/>
        <w:jc w:val="left"/>
      </w:pPr>
      <w:r>
        <w:br w:type="page"/>
      </w:r>
    </w:p>
    <w:p w14:paraId="7F044BF2" w14:textId="435FB544" w:rsidR="006540C6" w:rsidRDefault="00DB7F80" w:rsidP="00705515">
      <w:pPr>
        <w:jc w:val="center"/>
      </w:pPr>
      <w:bookmarkStart w:id="28" w:name="_Toc143127339"/>
      <w:bookmarkStart w:id="29" w:name="_Toc143128504"/>
      <w:bookmarkStart w:id="30" w:name="_Toc152443950"/>
      <w:r w:rsidRPr="00DB7F80">
        <w:lastRenderedPageBreak/>
        <w:t xml:space="preserve">Figura </w:t>
      </w:r>
      <w:r>
        <w:fldChar w:fldCharType="begin"/>
      </w:r>
      <w:r>
        <w:instrText>SEQ Figura \* ARABIC</w:instrText>
      </w:r>
      <w:r>
        <w:fldChar w:fldCharType="separate"/>
      </w:r>
      <w:r w:rsidR="003E4E56">
        <w:rPr>
          <w:noProof/>
        </w:rPr>
        <w:t>5</w:t>
      </w:r>
      <w:r>
        <w:fldChar w:fldCharType="end"/>
      </w:r>
      <w:r w:rsidRPr="00DB7F80">
        <w:t xml:space="preserve"> - Exemplo de Realidade Aumentada</w:t>
      </w:r>
      <w:bookmarkEnd w:id="28"/>
      <w:bookmarkEnd w:id="29"/>
      <w:bookmarkEnd w:id="30"/>
    </w:p>
    <w:p w14:paraId="62E2746E" w14:textId="354C3277" w:rsidR="006540C6" w:rsidRPr="00C72047" w:rsidRDefault="00845382" w:rsidP="00DB7F80">
      <w:pPr>
        <w:spacing w:after="120" w:line="276" w:lineRule="auto"/>
        <w:jc w:val="center"/>
        <w:rPr>
          <w:sz w:val="20"/>
          <w:szCs w:val="20"/>
        </w:rPr>
      </w:pPr>
      <w:r>
        <w:rPr>
          <w:noProof/>
          <w:lang w:eastAsia="pt-BR"/>
        </w:rPr>
        <w:drawing>
          <wp:inline distT="0" distB="0" distL="0" distR="0" wp14:anchorId="4738DD6B" wp14:editId="6B9328B6">
            <wp:extent cx="5714286" cy="4761905"/>
            <wp:effectExtent l="0" t="0" r="1270" b="635"/>
            <wp:docPr id="1993853475" name="Imagem 1993853475" descr="Mesa com cadei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53475" name="Imagem 5" descr="Mesa com cadeiras&#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14286" cy="4761905"/>
                    </a:xfrm>
                    <a:prstGeom prst="rect">
                      <a:avLst/>
                    </a:prstGeom>
                    <a:ln w="12700">
                      <a:noFill/>
                    </a:ln>
                  </pic:spPr>
                </pic:pic>
              </a:graphicData>
            </a:graphic>
          </wp:inline>
        </w:drawing>
      </w:r>
      <w:r w:rsidR="006540C6">
        <w:rPr>
          <w:sz w:val="20"/>
          <w:szCs w:val="20"/>
        </w:rPr>
        <w:t>Fonte:(</w:t>
      </w:r>
      <w:proofErr w:type="spellStart"/>
      <w:r w:rsidR="006540C6">
        <w:rPr>
          <w:sz w:val="20"/>
          <w:szCs w:val="20"/>
        </w:rPr>
        <w:t>Wayfair</w:t>
      </w:r>
      <w:proofErr w:type="spellEnd"/>
      <w:r w:rsidR="006540C6">
        <w:rPr>
          <w:sz w:val="20"/>
          <w:szCs w:val="20"/>
        </w:rPr>
        <w:t>, 2018).</w:t>
      </w:r>
    </w:p>
    <w:p w14:paraId="249980FF" w14:textId="77777777" w:rsidR="006540C6" w:rsidRPr="00E92A54" w:rsidRDefault="006540C6" w:rsidP="006540C6">
      <w:pPr>
        <w:spacing w:after="120"/>
      </w:pPr>
    </w:p>
    <w:p w14:paraId="6FDDA958" w14:textId="77777777" w:rsidR="006540C6" w:rsidRPr="00E92A54" w:rsidRDefault="006540C6" w:rsidP="006540C6">
      <w:pPr>
        <w:pStyle w:val="Ttulo3"/>
        <w:spacing w:before="0" w:after="120"/>
        <w:ind w:left="709"/>
      </w:pPr>
      <w:bookmarkStart w:id="31" w:name="_Toc152661735"/>
      <w:r w:rsidRPr="00E92A54">
        <w:t>Eletrônica</w:t>
      </w:r>
      <w:bookmarkEnd w:id="31"/>
    </w:p>
    <w:p w14:paraId="7AA12C04" w14:textId="77777777" w:rsidR="00D8385F" w:rsidRPr="00D8385F" w:rsidRDefault="00D8385F" w:rsidP="00D8385F">
      <w:pPr>
        <w:spacing w:before="100" w:beforeAutospacing="1" w:after="100" w:afterAutospacing="1"/>
        <w:textAlignment w:val="baseline"/>
        <w:rPr>
          <w:rFonts w:ascii="Times New Roman" w:eastAsia="Times New Roman" w:hAnsi="Times New Roman" w:cs="Times New Roman"/>
          <w:kern w:val="0"/>
          <w:szCs w:val="24"/>
          <w:lang w:eastAsia="pt-BR"/>
          <w14:ligatures w14:val="none"/>
        </w:rPr>
      </w:pPr>
      <w:r w:rsidRPr="00D8385F">
        <w:rPr>
          <w:rFonts w:eastAsia="Times New Roman" w:cs="Arial"/>
          <w:kern w:val="0"/>
          <w:szCs w:val="24"/>
          <w:lang w:eastAsia="pt-BR"/>
          <w14:ligatures w14:val="none"/>
        </w:rPr>
        <w:t>O campo da ciência e da engenharia que estuda como controlar a energia elétrica por meio de dispositivos e meios condutivos ou semicondutores é chamado eletrônica, de acordo com os autores (</w:t>
      </w:r>
      <w:r w:rsidRPr="00D8385F">
        <w:rPr>
          <w:rFonts w:eastAsia="Times New Roman" w:cs="Arial"/>
          <w:color w:val="000000"/>
          <w:kern w:val="0"/>
          <w:szCs w:val="24"/>
          <w:lang w:eastAsia="pt-BR"/>
          <w14:ligatures w14:val="none"/>
        </w:rPr>
        <w:t>BARBOSA; CANDIOTO, 2022)</w:t>
      </w:r>
      <w:r w:rsidRPr="00D8385F">
        <w:rPr>
          <w:rFonts w:eastAsia="Times New Roman" w:cs="Arial"/>
          <w:kern w:val="0"/>
          <w:szCs w:val="24"/>
          <w:lang w:eastAsia="pt-BR"/>
          <w14:ligatures w14:val="none"/>
        </w:rPr>
        <w:t>, A eletrônica, utiliza energia elétrica em baixas correntes por meio de dispositivos que aproveitam o fluxo de elétrons, permitindo a criação de circuitos com diversas aplicações. </w:t>
      </w:r>
    </w:p>
    <w:p w14:paraId="14229B6E" w14:textId="178C4694" w:rsidR="00D8385F" w:rsidRPr="00D8385F" w:rsidRDefault="00D8385F" w:rsidP="00D8385F">
      <w:pPr>
        <w:spacing w:before="100" w:beforeAutospacing="1" w:after="100" w:afterAutospacing="1"/>
        <w:textAlignment w:val="baseline"/>
        <w:rPr>
          <w:rFonts w:eastAsia="Times New Roman" w:cs="Arial"/>
          <w:kern w:val="0"/>
          <w:szCs w:val="24"/>
          <w:lang w:eastAsia="pt-BR"/>
          <w14:ligatures w14:val="none"/>
        </w:rPr>
      </w:pPr>
      <w:r w:rsidRPr="00D8385F">
        <w:rPr>
          <w:rFonts w:eastAsia="Times New Roman" w:cs="Arial"/>
          <w:kern w:val="0"/>
          <w:szCs w:val="24"/>
          <w:lang w:eastAsia="pt-BR"/>
          <w14:ligatures w14:val="none"/>
        </w:rPr>
        <w:t>A tensão elétrica é medida em Volts (V), e representa a diferença de potencial elétrico entre dois pontos, é responsável também pelo deslocamento das cargas elétricas,</w:t>
      </w:r>
      <w:r>
        <w:rPr>
          <w:rFonts w:eastAsia="Times New Roman" w:cs="Arial"/>
          <w:kern w:val="0"/>
          <w:szCs w:val="24"/>
          <w:lang w:eastAsia="pt-BR"/>
          <w14:ligatures w14:val="none"/>
        </w:rPr>
        <w:t xml:space="preserve"> </w:t>
      </w:r>
      <w:r w:rsidRPr="00D8385F">
        <w:rPr>
          <w:rFonts w:eastAsia="Times New Roman" w:cs="Arial"/>
          <w:kern w:val="0"/>
          <w:szCs w:val="24"/>
          <w:lang w:eastAsia="pt-BR"/>
          <w14:ligatures w14:val="none"/>
        </w:rPr>
        <w:t>para Miranda (2006), tensão elétrica é a força capaz de movimentar os elétrons de maneira ordenada para e em um condutor. </w:t>
      </w:r>
    </w:p>
    <w:p w14:paraId="0EB175C0" w14:textId="77777777" w:rsidR="00D8385F" w:rsidRPr="00D8385F" w:rsidRDefault="00D8385F" w:rsidP="00D8385F">
      <w:pPr>
        <w:spacing w:before="100" w:beforeAutospacing="1" w:after="100" w:afterAutospacing="1"/>
        <w:textAlignment w:val="baseline"/>
        <w:rPr>
          <w:rFonts w:ascii="Times New Roman" w:eastAsia="Times New Roman" w:hAnsi="Times New Roman" w:cs="Times New Roman"/>
          <w:kern w:val="0"/>
          <w:szCs w:val="24"/>
          <w:lang w:eastAsia="pt-BR"/>
          <w14:ligatures w14:val="none"/>
        </w:rPr>
      </w:pPr>
      <w:r w:rsidRPr="00D8385F">
        <w:rPr>
          <w:rFonts w:eastAsia="Times New Roman" w:cs="Arial"/>
          <w:kern w:val="0"/>
          <w:szCs w:val="24"/>
          <w:lang w:eastAsia="pt-BR"/>
          <w14:ligatures w14:val="none"/>
        </w:rPr>
        <w:lastRenderedPageBreak/>
        <w:t>Todo material possuí uma resistividade elétrica, que é representado por ρ (densidade), a resistência é medida em Ohms (Ω), os autores (BARBOSA; CANDIOTO, 2022), destacam que os Ohms são a capacidade de um corpo em dificultar a passagem de corrente elétrica. </w:t>
      </w:r>
    </w:p>
    <w:p w14:paraId="48FEEF5C" w14:textId="77777777" w:rsidR="00D8385F" w:rsidRPr="00D8385F" w:rsidRDefault="00D8385F" w:rsidP="00D8385F">
      <w:pPr>
        <w:spacing w:before="100" w:beforeAutospacing="1" w:after="100" w:afterAutospacing="1"/>
        <w:textAlignment w:val="baseline"/>
        <w:rPr>
          <w:rFonts w:ascii="Times New Roman" w:eastAsia="Times New Roman" w:hAnsi="Times New Roman" w:cs="Times New Roman"/>
          <w:kern w:val="0"/>
          <w:szCs w:val="24"/>
          <w:lang w:eastAsia="pt-BR"/>
          <w14:ligatures w14:val="none"/>
        </w:rPr>
      </w:pPr>
      <w:r w:rsidRPr="00D8385F">
        <w:rPr>
          <w:rFonts w:eastAsia="Times New Roman" w:cs="Arial"/>
          <w:kern w:val="0"/>
          <w:szCs w:val="24"/>
          <w:lang w:eastAsia="pt-BR"/>
          <w14:ligatures w14:val="none"/>
        </w:rPr>
        <w:t>Para medirmos as diferenças de potencial entre os polos, utilizamos a grandeza Ampere (A), para (BARBOSA; CANDIOTO, 2022), os Amperes representam o movimento ordenado de cargas elétricas em um circuito. </w:t>
      </w:r>
    </w:p>
    <w:p w14:paraId="503C1D21" w14:textId="22BFA889" w:rsidR="006540C6" w:rsidRPr="00D8385F" w:rsidRDefault="00D8385F" w:rsidP="00D8385F">
      <w:pPr>
        <w:spacing w:before="100" w:beforeAutospacing="1" w:after="100" w:afterAutospacing="1"/>
        <w:textAlignment w:val="baseline"/>
        <w:rPr>
          <w:rFonts w:ascii="Times New Roman" w:eastAsia="Times New Roman" w:hAnsi="Times New Roman" w:cs="Times New Roman"/>
          <w:kern w:val="0"/>
          <w:szCs w:val="24"/>
          <w:lang w:eastAsia="pt-BR"/>
          <w14:ligatures w14:val="none"/>
        </w:rPr>
      </w:pPr>
      <w:r w:rsidRPr="00D8385F">
        <w:rPr>
          <w:rFonts w:eastAsia="Times New Roman" w:cs="Arial"/>
          <w:kern w:val="0"/>
          <w:szCs w:val="24"/>
          <w:lang w:eastAsia="pt-BR"/>
          <w14:ligatures w14:val="none"/>
        </w:rPr>
        <w:t>A lei de Ohm estabelece uma relação entre corrente elétrica, diferença de tensão e resistência de um condutor, expressa pela</w:t>
      </w:r>
      <w:r>
        <w:rPr>
          <w:rFonts w:ascii="Times New Roman" w:eastAsia="Times New Roman" w:hAnsi="Times New Roman" w:cs="Times New Roman"/>
          <w:kern w:val="0"/>
          <w:szCs w:val="24"/>
          <w:lang w:eastAsia="pt-BR"/>
          <w14:ligatures w14:val="none"/>
        </w:rPr>
        <w:t xml:space="preserve"> </w:t>
      </w:r>
      <w:r w:rsidR="006540C6" w:rsidRPr="00D760E2">
        <w:rPr>
          <w:b/>
          <w:bCs/>
        </w:rPr>
        <w:t>fórmula I = V/R</w:t>
      </w:r>
      <w:r w:rsidR="006540C6" w:rsidRPr="00E92A54">
        <w:t>, onde I é a corrente, V é a tensão e R é a resistência (MAGON, 2018).  </w:t>
      </w:r>
    </w:p>
    <w:p w14:paraId="2D365009" w14:textId="03B6CBCD" w:rsidR="006540C6" w:rsidRPr="00E92A54" w:rsidRDefault="00D8385F" w:rsidP="006540C6">
      <w:pPr>
        <w:spacing w:after="120"/>
      </w:pPr>
      <w:r>
        <w:rPr>
          <w:rStyle w:val="normaltextrun"/>
          <w:rFonts w:cs="Arial"/>
        </w:rPr>
        <w:t xml:space="preserve">A resistência equivalente é igual ao resultado do produto pela soma dos respectivos resistores, quando os resistores são conectados em paralelo, a resistência equivalente é calculada usando a </w:t>
      </w:r>
      <w:r w:rsidR="006540C6" w:rsidRPr="00FF14F1">
        <w:rPr>
          <w:b/>
          <w:bCs/>
        </w:rPr>
        <w:t>fórmula 1/</w:t>
      </w:r>
      <w:proofErr w:type="spellStart"/>
      <w:r w:rsidR="006540C6" w:rsidRPr="00FF14F1">
        <w:rPr>
          <w:b/>
          <w:bCs/>
        </w:rPr>
        <w:t>Req</w:t>
      </w:r>
      <w:proofErr w:type="spellEnd"/>
      <w:r w:rsidR="006540C6" w:rsidRPr="00FF14F1">
        <w:rPr>
          <w:b/>
          <w:bCs/>
        </w:rPr>
        <w:t xml:space="preserve"> = 1/R1 + 1/R2 + ... + 1/</w:t>
      </w:r>
      <w:proofErr w:type="spellStart"/>
      <w:r w:rsidR="006540C6" w:rsidRPr="00FF14F1">
        <w:rPr>
          <w:b/>
          <w:bCs/>
        </w:rPr>
        <w:t>Rn</w:t>
      </w:r>
      <w:proofErr w:type="spellEnd"/>
      <w:r w:rsidR="006540C6" w:rsidRPr="00FF14F1">
        <w:rPr>
          <w:b/>
          <w:bCs/>
        </w:rPr>
        <w:t xml:space="preserve">, onde </w:t>
      </w:r>
      <w:proofErr w:type="spellStart"/>
      <w:r w:rsidR="006540C6" w:rsidRPr="00FF14F1">
        <w:rPr>
          <w:b/>
          <w:bCs/>
        </w:rPr>
        <w:t>Req</w:t>
      </w:r>
      <w:proofErr w:type="spellEnd"/>
      <w:r w:rsidR="006540C6" w:rsidRPr="00FF14F1">
        <w:rPr>
          <w:b/>
          <w:bCs/>
        </w:rPr>
        <w:t xml:space="preserve"> é a resistência equivalente e R1, R2, ..., </w:t>
      </w:r>
      <w:proofErr w:type="spellStart"/>
      <w:r w:rsidR="006540C6" w:rsidRPr="00FF14F1">
        <w:rPr>
          <w:b/>
          <w:bCs/>
        </w:rPr>
        <w:t>Rn</w:t>
      </w:r>
      <w:proofErr w:type="spellEnd"/>
      <w:r w:rsidR="006540C6" w:rsidRPr="00E92A54">
        <w:t xml:space="preserve"> são as resistências individuais (MAGON, 2018). </w:t>
      </w:r>
    </w:p>
    <w:p w14:paraId="17A922F8" w14:textId="77777777" w:rsidR="006540C6" w:rsidRPr="00E92A54" w:rsidRDefault="006540C6" w:rsidP="006540C6">
      <w:pPr>
        <w:spacing w:after="120"/>
      </w:pPr>
      <w:r w:rsidRPr="00E92A54">
        <w:t xml:space="preserve">Para realizar a prototipagem eletrônica com </w:t>
      </w:r>
      <w:proofErr w:type="spellStart"/>
      <w:r w:rsidRPr="00E92A54">
        <w:t>Arduino</w:t>
      </w:r>
      <w:proofErr w:type="spellEnd"/>
      <w:r w:rsidRPr="00E92A54">
        <w:t>, é necessário compreender os conceitos básicos de tensão, corrente e resistência, bem como as relações estabelecidas pela lei de Ohm e as associações de resistores em série e em paralelo (BARBOSA; CANDIOTO, 2022; MAGON, 2018). </w:t>
      </w:r>
    </w:p>
    <w:p w14:paraId="4EAF3253" w14:textId="77777777" w:rsidR="006540C6" w:rsidRPr="00E92A54" w:rsidRDefault="006540C6" w:rsidP="006540C6">
      <w:pPr>
        <w:spacing w:line="259" w:lineRule="auto"/>
        <w:jc w:val="left"/>
      </w:pPr>
      <w:r>
        <w:br w:type="page"/>
      </w:r>
    </w:p>
    <w:p w14:paraId="322A76C4" w14:textId="6B73A836" w:rsidR="006540C6" w:rsidRDefault="006540C6" w:rsidP="00405858">
      <w:pPr>
        <w:spacing w:line="276" w:lineRule="auto"/>
        <w:jc w:val="center"/>
      </w:pPr>
      <w:bookmarkStart w:id="32" w:name="_Toc143127340"/>
      <w:bookmarkStart w:id="33" w:name="_Toc143128505"/>
      <w:bookmarkStart w:id="34" w:name="_Toc152443951"/>
      <w:r>
        <w:lastRenderedPageBreak/>
        <w:t xml:space="preserve">Figura </w:t>
      </w:r>
      <w:r>
        <w:fldChar w:fldCharType="begin"/>
      </w:r>
      <w:r>
        <w:instrText>SEQ Figura \* ARABIC</w:instrText>
      </w:r>
      <w:r>
        <w:fldChar w:fldCharType="separate"/>
      </w:r>
      <w:r w:rsidR="003E4E56">
        <w:rPr>
          <w:noProof/>
        </w:rPr>
        <w:t>6</w:t>
      </w:r>
      <w:r>
        <w:fldChar w:fldCharType="end"/>
      </w:r>
      <w:r>
        <w:t xml:space="preserve"> - </w:t>
      </w:r>
      <w:r w:rsidRPr="003340EA">
        <w:t>Exemplo de Eletrônica</w:t>
      </w:r>
      <w:bookmarkEnd w:id="32"/>
      <w:bookmarkEnd w:id="33"/>
      <w:bookmarkEnd w:id="34"/>
    </w:p>
    <w:p w14:paraId="221B042A" w14:textId="77777777" w:rsidR="006540C6" w:rsidRPr="00E92A54" w:rsidRDefault="006540C6" w:rsidP="00705515">
      <w:pPr>
        <w:tabs>
          <w:tab w:val="left" w:pos="567"/>
        </w:tabs>
        <w:spacing w:after="0" w:line="240" w:lineRule="auto"/>
        <w:jc w:val="center"/>
      </w:pPr>
      <w:r w:rsidRPr="00E92A54">
        <w:rPr>
          <w:noProof/>
          <w:lang w:eastAsia="pt-BR"/>
        </w:rPr>
        <w:drawing>
          <wp:inline distT="0" distB="0" distL="0" distR="0" wp14:anchorId="6DA753B7" wp14:editId="70FC4D45">
            <wp:extent cx="5760085" cy="3205480"/>
            <wp:effectExtent l="19050" t="19050" r="12065" b="13970"/>
            <wp:docPr id="1021384989" name="Imagem 1021384989"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84989" name="Imagem 4" descr="Diagrama&#10;&#10;Descrição gerada automaticamente com confiança média"/>
                    <pic:cNvPicPr/>
                  </pic:nvPicPr>
                  <pic:blipFill>
                    <a:blip r:embed="rId18">
                      <a:extLst>
                        <a:ext uri="{28A0092B-C50C-407E-A947-70E740481C1C}">
                          <a14:useLocalDpi xmlns:a14="http://schemas.microsoft.com/office/drawing/2010/main" val="0"/>
                        </a:ext>
                      </a:extLst>
                    </a:blip>
                    <a:stretch>
                      <a:fillRect/>
                    </a:stretch>
                  </pic:blipFill>
                  <pic:spPr>
                    <a:xfrm>
                      <a:off x="0" y="0"/>
                      <a:ext cx="5760085" cy="3205480"/>
                    </a:xfrm>
                    <a:prstGeom prst="rect">
                      <a:avLst/>
                    </a:prstGeom>
                    <a:ln w="19050">
                      <a:solidFill>
                        <a:schemeClr val="tx1"/>
                      </a:solidFill>
                    </a:ln>
                    <a:effectLst>
                      <a:softEdge rad="12700"/>
                    </a:effectLst>
                  </pic:spPr>
                </pic:pic>
              </a:graphicData>
            </a:graphic>
          </wp:inline>
        </w:drawing>
      </w:r>
    </w:p>
    <w:p w14:paraId="017B7343" w14:textId="77777777" w:rsidR="006540C6" w:rsidRPr="005044C9" w:rsidRDefault="006540C6" w:rsidP="00705515">
      <w:pPr>
        <w:spacing w:after="0" w:line="240" w:lineRule="auto"/>
        <w:jc w:val="center"/>
        <w:rPr>
          <w:sz w:val="20"/>
          <w:szCs w:val="18"/>
        </w:rPr>
      </w:pPr>
      <w:r w:rsidRPr="005044C9">
        <w:rPr>
          <w:sz w:val="20"/>
          <w:szCs w:val="18"/>
        </w:rPr>
        <w:t>Fonte: Do Próprio Autor, 2023.</w:t>
      </w:r>
    </w:p>
    <w:p w14:paraId="54289E22" w14:textId="77777777" w:rsidR="00B05B09" w:rsidRDefault="00B05B09" w:rsidP="006540C6"/>
    <w:p w14:paraId="5C9CF12F" w14:textId="77777777" w:rsidR="00B05B09" w:rsidRPr="00E92A54" w:rsidRDefault="00B05B09" w:rsidP="006540C6"/>
    <w:p w14:paraId="24212204" w14:textId="5A20B51C" w:rsidR="006540C6" w:rsidRDefault="006540C6" w:rsidP="006540C6">
      <w:pPr>
        <w:pStyle w:val="Ttulo3"/>
        <w:spacing w:before="0" w:after="120"/>
        <w:ind w:left="709"/>
      </w:pPr>
      <w:bookmarkStart w:id="35" w:name="_Toc152661736"/>
      <w:proofErr w:type="spellStart"/>
      <w:r w:rsidRPr="00E92A54">
        <w:t>Arduíno</w:t>
      </w:r>
      <w:bookmarkEnd w:id="35"/>
      <w:proofErr w:type="spellEnd"/>
    </w:p>
    <w:p w14:paraId="47CA7137" w14:textId="3146ADF7" w:rsidR="00AA31DF" w:rsidRPr="00AA31DF" w:rsidRDefault="00AA31DF" w:rsidP="00AA31DF">
      <w:pPr>
        <w:pStyle w:val="pf0"/>
        <w:spacing w:line="360" w:lineRule="auto"/>
        <w:jc w:val="both"/>
        <w:rPr>
          <w:rFonts w:ascii="Arial" w:hAnsi="Arial" w:cs="Arial"/>
        </w:rPr>
      </w:pPr>
      <w:r w:rsidRPr="00AA31DF">
        <w:rPr>
          <w:rStyle w:val="cf01"/>
          <w:rFonts w:ascii="Arial" w:eastAsiaTheme="majorEastAsia" w:hAnsi="Arial" w:cs="Arial"/>
          <w:sz w:val="24"/>
          <w:szCs w:val="24"/>
        </w:rPr>
        <w:t xml:space="preserve">O </w:t>
      </w:r>
      <w:proofErr w:type="spellStart"/>
      <w:r w:rsidRPr="00AA31DF">
        <w:rPr>
          <w:rStyle w:val="cf01"/>
          <w:rFonts w:ascii="Arial" w:eastAsiaTheme="majorEastAsia" w:hAnsi="Arial" w:cs="Arial"/>
          <w:sz w:val="24"/>
          <w:szCs w:val="24"/>
        </w:rPr>
        <w:t>Arduino</w:t>
      </w:r>
      <w:proofErr w:type="spellEnd"/>
      <w:r w:rsidRPr="00AA31DF">
        <w:rPr>
          <w:rStyle w:val="cf01"/>
          <w:rFonts w:ascii="Arial" w:eastAsiaTheme="majorEastAsia" w:hAnsi="Arial" w:cs="Arial"/>
          <w:sz w:val="24"/>
          <w:szCs w:val="24"/>
        </w:rPr>
        <w:t>, conforme destacado por Souza et al. (2011), é um pequeno computador programável capaz de processar entradas e saídas entre o dispositivo e componentes externos conectados a ele. Esta plataforma de tecnologia e código aberto utiliza sensores de luz, som, temperatura e diversos dispositivos de saída como entrada.</w:t>
      </w:r>
      <w:r w:rsidR="00492BFD">
        <w:rPr>
          <w:rStyle w:val="cf01"/>
          <w:rFonts w:ascii="Arial" w:eastAsiaTheme="majorEastAsia" w:hAnsi="Arial" w:cs="Arial"/>
          <w:sz w:val="24"/>
          <w:szCs w:val="24"/>
        </w:rPr>
        <w:t xml:space="preserve"> </w:t>
      </w:r>
      <w:r w:rsidRPr="00AA31DF">
        <w:rPr>
          <w:rStyle w:val="cf01"/>
          <w:rFonts w:ascii="Arial" w:eastAsiaTheme="majorEastAsia" w:hAnsi="Arial" w:cs="Arial"/>
          <w:sz w:val="24"/>
          <w:szCs w:val="24"/>
        </w:rPr>
        <w:t xml:space="preserve">Conforme </w:t>
      </w:r>
      <w:proofErr w:type="spellStart"/>
      <w:r w:rsidRPr="00AA31DF">
        <w:rPr>
          <w:rStyle w:val="cf01"/>
          <w:rFonts w:ascii="Arial" w:eastAsiaTheme="majorEastAsia" w:hAnsi="Arial" w:cs="Arial"/>
          <w:sz w:val="24"/>
          <w:szCs w:val="24"/>
        </w:rPr>
        <w:t>McRoberts</w:t>
      </w:r>
      <w:proofErr w:type="spellEnd"/>
      <w:r w:rsidRPr="00AA31DF">
        <w:rPr>
          <w:rStyle w:val="cf01"/>
          <w:rFonts w:ascii="Arial" w:eastAsiaTheme="majorEastAsia" w:hAnsi="Arial" w:cs="Arial"/>
          <w:sz w:val="24"/>
          <w:szCs w:val="24"/>
        </w:rPr>
        <w:t xml:space="preserve"> (2011), o </w:t>
      </w:r>
      <w:proofErr w:type="spellStart"/>
      <w:r w:rsidRPr="00AA31DF">
        <w:rPr>
          <w:rStyle w:val="cf01"/>
          <w:rFonts w:ascii="Arial" w:eastAsiaTheme="majorEastAsia" w:hAnsi="Arial" w:cs="Arial"/>
          <w:sz w:val="24"/>
          <w:szCs w:val="24"/>
        </w:rPr>
        <w:t>Arduino</w:t>
      </w:r>
      <w:proofErr w:type="spellEnd"/>
      <w:r w:rsidRPr="00AA31DF">
        <w:rPr>
          <w:rStyle w:val="cf01"/>
          <w:rFonts w:ascii="Arial" w:eastAsiaTheme="majorEastAsia" w:hAnsi="Arial" w:cs="Arial"/>
          <w:sz w:val="24"/>
          <w:szCs w:val="24"/>
        </w:rPr>
        <w:t xml:space="preserve"> proporciona a oportunidade de desenvolver objetos interativos de forma independente ou conectá-lo a um computador, rede ou à Internet para recuperar e enviar dados, promovendo a interatividade da rede com dispositivos.</w:t>
      </w:r>
    </w:p>
    <w:p w14:paraId="3C662186" w14:textId="77777777" w:rsidR="00AA31DF" w:rsidRPr="00AA31DF" w:rsidRDefault="00AA31DF" w:rsidP="00AA31DF">
      <w:pPr>
        <w:pStyle w:val="pf0"/>
        <w:spacing w:line="360" w:lineRule="auto"/>
        <w:jc w:val="both"/>
        <w:rPr>
          <w:rFonts w:ascii="Arial" w:hAnsi="Arial" w:cs="Arial"/>
        </w:rPr>
      </w:pPr>
      <w:r w:rsidRPr="00AA31DF">
        <w:rPr>
          <w:rStyle w:val="cf01"/>
          <w:rFonts w:ascii="Arial" w:eastAsiaTheme="majorEastAsia" w:hAnsi="Arial" w:cs="Arial"/>
          <w:sz w:val="24"/>
          <w:szCs w:val="24"/>
        </w:rPr>
        <w:t xml:space="preserve">A expansão das funcionalidades do </w:t>
      </w:r>
      <w:proofErr w:type="spellStart"/>
      <w:r w:rsidRPr="00AA31DF">
        <w:rPr>
          <w:rStyle w:val="cf01"/>
          <w:rFonts w:ascii="Arial" w:eastAsiaTheme="majorEastAsia" w:hAnsi="Arial" w:cs="Arial"/>
          <w:sz w:val="24"/>
          <w:szCs w:val="24"/>
        </w:rPr>
        <w:t>Arduino</w:t>
      </w:r>
      <w:proofErr w:type="spellEnd"/>
      <w:r w:rsidRPr="00AA31DF">
        <w:rPr>
          <w:rStyle w:val="cf01"/>
          <w:rFonts w:ascii="Arial" w:eastAsiaTheme="majorEastAsia" w:hAnsi="Arial" w:cs="Arial"/>
          <w:sz w:val="24"/>
          <w:szCs w:val="24"/>
        </w:rPr>
        <w:t xml:space="preserve"> é viabilizada por meio de </w:t>
      </w:r>
      <w:proofErr w:type="spellStart"/>
      <w:r w:rsidRPr="00AA31DF">
        <w:rPr>
          <w:rStyle w:val="cf01"/>
          <w:rFonts w:ascii="Arial" w:eastAsiaTheme="majorEastAsia" w:hAnsi="Arial" w:cs="Arial"/>
          <w:sz w:val="24"/>
          <w:szCs w:val="24"/>
        </w:rPr>
        <w:t>shields</w:t>
      </w:r>
      <w:proofErr w:type="spellEnd"/>
      <w:r w:rsidRPr="00AA31DF">
        <w:rPr>
          <w:rStyle w:val="cf01"/>
          <w:rFonts w:ascii="Arial" w:eastAsiaTheme="majorEastAsia" w:hAnsi="Arial" w:cs="Arial"/>
          <w:sz w:val="24"/>
          <w:szCs w:val="24"/>
        </w:rPr>
        <w:t xml:space="preserve">, conforme explicado por Barbosa e </w:t>
      </w:r>
      <w:proofErr w:type="spellStart"/>
      <w:r w:rsidRPr="00AA31DF">
        <w:rPr>
          <w:rStyle w:val="cf01"/>
          <w:rFonts w:ascii="Arial" w:eastAsiaTheme="majorEastAsia" w:hAnsi="Arial" w:cs="Arial"/>
          <w:sz w:val="24"/>
          <w:szCs w:val="24"/>
        </w:rPr>
        <w:t>Candioto</w:t>
      </w:r>
      <w:proofErr w:type="spellEnd"/>
      <w:r w:rsidRPr="00AA31DF">
        <w:rPr>
          <w:rStyle w:val="cf01"/>
          <w:rFonts w:ascii="Arial" w:eastAsiaTheme="majorEastAsia" w:hAnsi="Arial" w:cs="Arial"/>
          <w:sz w:val="24"/>
          <w:szCs w:val="24"/>
        </w:rPr>
        <w:t xml:space="preserve"> (2022). Essas placas de circuito contêm outros dispositivos e podem ser conectadas à placa principal para adicionar recursos.</w:t>
      </w:r>
    </w:p>
    <w:p w14:paraId="3520E3A7" w14:textId="77777777" w:rsidR="00AA31DF" w:rsidRPr="00AA31DF" w:rsidRDefault="00AA31DF" w:rsidP="00AA31DF">
      <w:pPr>
        <w:pStyle w:val="pf0"/>
        <w:spacing w:line="360" w:lineRule="auto"/>
        <w:jc w:val="both"/>
        <w:rPr>
          <w:rFonts w:ascii="Arial" w:hAnsi="Arial" w:cs="Arial"/>
        </w:rPr>
      </w:pPr>
      <w:r w:rsidRPr="00AA31DF">
        <w:rPr>
          <w:rStyle w:val="cf01"/>
          <w:rFonts w:ascii="Arial" w:eastAsiaTheme="majorEastAsia" w:hAnsi="Arial" w:cs="Arial"/>
          <w:sz w:val="24"/>
          <w:szCs w:val="24"/>
        </w:rPr>
        <w:t xml:space="preserve">Evans, </w:t>
      </w:r>
      <w:proofErr w:type="spellStart"/>
      <w:r w:rsidRPr="00AA31DF">
        <w:rPr>
          <w:rStyle w:val="cf01"/>
          <w:rFonts w:ascii="Arial" w:eastAsiaTheme="majorEastAsia" w:hAnsi="Arial" w:cs="Arial"/>
          <w:sz w:val="24"/>
          <w:szCs w:val="24"/>
        </w:rPr>
        <w:t>Noble</w:t>
      </w:r>
      <w:proofErr w:type="spellEnd"/>
      <w:r w:rsidRPr="00AA31DF">
        <w:rPr>
          <w:rStyle w:val="cf01"/>
          <w:rFonts w:ascii="Arial" w:eastAsiaTheme="majorEastAsia" w:hAnsi="Arial" w:cs="Arial"/>
          <w:sz w:val="24"/>
          <w:szCs w:val="24"/>
        </w:rPr>
        <w:t xml:space="preserve"> e </w:t>
      </w:r>
      <w:proofErr w:type="spellStart"/>
      <w:r w:rsidRPr="00AA31DF">
        <w:rPr>
          <w:rStyle w:val="cf01"/>
          <w:rFonts w:ascii="Arial" w:eastAsiaTheme="majorEastAsia" w:hAnsi="Arial" w:cs="Arial"/>
          <w:sz w:val="24"/>
          <w:szCs w:val="24"/>
        </w:rPr>
        <w:t>Hochenbaum</w:t>
      </w:r>
      <w:proofErr w:type="spellEnd"/>
      <w:r w:rsidRPr="00AA31DF">
        <w:rPr>
          <w:rStyle w:val="cf01"/>
          <w:rFonts w:ascii="Arial" w:eastAsiaTheme="majorEastAsia" w:hAnsi="Arial" w:cs="Arial"/>
          <w:sz w:val="24"/>
          <w:szCs w:val="24"/>
        </w:rPr>
        <w:t xml:space="preserve"> (2013) ressaltam que o </w:t>
      </w:r>
      <w:proofErr w:type="spellStart"/>
      <w:r w:rsidRPr="00AA31DF">
        <w:rPr>
          <w:rStyle w:val="cf01"/>
          <w:rFonts w:ascii="Arial" w:eastAsiaTheme="majorEastAsia" w:hAnsi="Arial" w:cs="Arial"/>
          <w:sz w:val="24"/>
          <w:szCs w:val="24"/>
        </w:rPr>
        <w:t>Arduino</w:t>
      </w:r>
      <w:proofErr w:type="spellEnd"/>
      <w:r w:rsidRPr="00AA31DF">
        <w:rPr>
          <w:rStyle w:val="cf01"/>
          <w:rFonts w:ascii="Arial" w:eastAsiaTheme="majorEastAsia" w:hAnsi="Arial" w:cs="Arial"/>
          <w:sz w:val="24"/>
          <w:szCs w:val="24"/>
        </w:rPr>
        <w:t xml:space="preserve"> UNO se diferencia de seus antecessores pela inclusão de um </w:t>
      </w:r>
      <w:proofErr w:type="spellStart"/>
      <w:r w:rsidRPr="00AA31DF">
        <w:rPr>
          <w:rStyle w:val="cf01"/>
          <w:rFonts w:ascii="Arial" w:eastAsiaTheme="majorEastAsia" w:hAnsi="Arial" w:cs="Arial"/>
          <w:sz w:val="24"/>
          <w:szCs w:val="24"/>
        </w:rPr>
        <w:t>microcontrolador</w:t>
      </w:r>
      <w:proofErr w:type="spellEnd"/>
      <w:r w:rsidRPr="00AA31DF">
        <w:rPr>
          <w:rStyle w:val="cf01"/>
          <w:rFonts w:ascii="Arial" w:eastAsiaTheme="majorEastAsia" w:hAnsi="Arial" w:cs="Arial"/>
          <w:sz w:val="24"/>
          <w:szCs w:val="24"/>
        </w:rPr>
        <w:t xml:space="preserve"> que adapta a conexão serial </w:t>
      </w:r>
      <w:r w:rsidRPr="00AA31DF">
        <w:rPr>
          <w:rStyle w:val="cf01"/>
          <w:rFonts w:ascii="Arial" w:eastAsiaTheme="majorEastAsia" w:hAnsi="Arial" w:cs="Arial"/>
          <w:sz w:val="24"/>
          <w:szCs w:val="24"/>
        </w:rPr>
        <w:lastRenderedPageBreak/>
        <w:t xml:space="preserve">para USB, ampliando as opções de uso, como a integração de teclado e outros dispositivos. É fundamental, conforme alertado por Barbosa e </w:t>
      </w:r>
      <w:proofErr w:type="spellStart"/>
      <w:r w:rsidRPr="00AA31DF">
        <w:rPr>
          <w:rStyle w:val="cf01"/>
          <w:rFonts w:ascii="Arial" w:eastAsiaTheme="majorEastAsia" w:hAnsi="Arial" w:cs="Arial"/>
          <w:sz w:val="24"/>
          <w:szCs w:val="24"/>
        </w:rPr>
        <w:t>Candioto</w:t>
      </w:r>
      <w:proofErr w:type="spellEnd"/>
      <w:r w:rsidRPr="00AA31DF">
        <w:rPr>
          <w:rStyle w:val="cf01"/>
          <w:rFonts w:ascii="Arial" w:eastAsiaTheme="majorEastAsia" w:hAnsi="Arial" w:cs="Arial"/>
          <w:sz w:val="24"/>
          <w:szCs w:val="24"/>
        </w:rPr>
        <w:t xml:space="preserve"> (2022), garantir a alimentação adequada da placa, evitando tensões muito baixas ou altas, que podem comprometer o seu funcionamento.</w:t>
      </w:r>
    </w:p>
    <w:p w14:paraId="17CBF8D0" w14:textId="77777777" w:rsidR="006540C6" w:rsidRPr="00235BA0" w:rsidRDefault="006540C6" w:rsidP="006540C6"/>
    <w:p w14:paraId="0714F4B8" w14:textId="56023D9E" w:rsidR="006540C6" w:rsidRDefault="006540C6" w:rsidP="00DB7F80">
      <w:pPr>
        <w:spacing w:line="276" w:lineRule="auto"/>
        <w:jc w:val="center"/>
      </w:pPr>
      <w:bookmarkStart w:id="36" w:name="_Toc143127341"/>
      <w:bookmarkStart w:id="37" w:name="_Toc143128506"/>
      <w:bookmarkStart w:id="38" w:name="_Toc152443952"/>
      <w:r>
        <w:t xml:space="preserve">Figura </w:t>
      </w:r>
      <w:r>
        <w:fldChar w:fldCharType="begin"/>
      </w:r>
      <w:r>
        <w:instrText>SEQ Figura \* ARABIC</w:instrText>
      </w:r>
      <w:r>
        <w:fldChar w:fldCharType="separate"/>
      </w:r>
      <w:r w:rsidR="003E4E56">
        <w:rPr>
          <w:noProof/>
        </w:rPr>
        <w:t>7</w:t>
      </w:r>
      <w:r>
        <w:fldChar w:fldCharType="end"/>
      </w:r>
      <w:r>
        <w:t xml:space="preserve"> - </w:t>
      </w:r>
      <w:r w:rsidRPr="00406A65">
        <w:t xml:space="preserve">Exemplo de Código em </w:t>
      </w:r>
      <w:proofErr w:type="spellStart"/>
      <w:r w:rsidRPr="00406A65">
        <w:t>Arduino</w:t>
      </w:r>
      <w:proofErr w:type="spellEnd"/>
      <w:r w:rsidRPr="00406A65">
        <w:t xml:space="preserve"> Parte 1</w:t>
      </w:r>
      <w:bookmarkEnd w:id="36"/>
      <w:bookmarkEnd w:id="37"/>
      <w:bookmarkEnd w:id="38"/>
    </w:p>
    <w:p w14:paraId="49FCF050" w14:textId="77777777" w:rsidR="006540C6" w:rsidRDefault="006540C6" w:rsidP="00DB7F80">
      <w:pPr>
        <w:spacing w:after="120" w:line="276" w:lineRule="auto"/>
        <w:jc w:val="center"/>
      </w:pPr>
      <w:r w:rsidRPr="00E92A54">
        <w:rPr>
          <w:noProof/>
          <w:lang w:eastAsia="pt-BR"/>
        </w:rPr>
        <w:drawing>
          <wp:inline distT="0" distB="0" distL="0" distR="0" wp14:anchorId="76F927F8" wp14:editId="116ACDBA">
            <wp:extent cx="5760085" cy="3532505"/>
            <wp:effectExtent l="19050" t="19050" r="12065" b="10795"/>
            <wp:docPr id="1665779868" name="Imagem 166577986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79868" name="Imagem 16" descr="Text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760085" cy="3532505"/>
                    </a:xfrm>
                    <a:prstGeom prst="rect">
                      <a:avLst/>
                    </a:prstGeom>
                    <a:ln w="12700">
                      <a:solidFill>
                        <a:schemeClr val="tx1"/>
                      </a:solidFill>
                    </a:ln>
                  </pic:spPr>
                </pic:pic>
              </a:graphicData>
            </a:graphic>
          </wp:inline>
        </w:drawing>
      </w:r>
    </w:p>
    <w:p w14:paraId="079C131E" w14:textId="77777777" w:rsidR="006540C6" w:rsidRDefault="006540C6" w:rsidP="00DB7F80">
      <w:pPr>
        <w:spacing w:after="0" w:line="276" w:lineRule="auto"/>
        <w:jc w:val="center"/>
        <w:rPr>
          <w:sz w:val="20"/>
          <w:szCs w:val="18"/>
        </w:rPr>
      </w:pPr>
      <w:r w:rsidRPr="005044C9">
        <w:rPr>
          <w:sz w:val="20"/>
          <w:szCs w:val="18"/>
        </w:rPr>
        <w:t>Fonte: Do Próprio Autor, 2023.</w:t>
      </w:r>
    </w:p>
    <w:p w14:paraId="4B52E021" w14:textId="77777777" w:rsidR="002478E0" w:rsidRPr="005044C9" w:rsidRDefault="002478E0" w:rsidP="00DB7F80">
      <w:pPr>
        <w:spacing w:after="0" w:line="276" w:lineRule="auto"/>
        <w:jc w:val="center"/>
        <w:rPr>
          <w:sz w:val="20"/>
          <w:szCs w:val="18"/>
        </w:rPr>
      </w:pPr>
    </w:p>
    <w:p w14:paraId="09962883" w14:textId="657DE0B1" w:rsidR="006540C6" w:rsidRPr="00E92A54" w:rsidRDefault="002478E0" w:rsidP="00801D0B">
      <w:r>
        <w:t>Na imagem acima,</w:t>
      </w:r>
      <w:r w:rsidR="00785C99">
        <w:t xml:space="preserve"> nota-se </w:t>
      </w:r>
      <w:r w:rsidR="00E109FF">
        <w:t xml:space="preserve">componentes presentes que se repetem por outras vezes </w:t>
      </w:r>
      <w:r w:rsidR="007F304E">
        <w:t xml:space="preserve">na linguagem de </w:t>
      </w:r>
      <w:proofErr w:type="spellStart"/>
      <w:r w:rsidR="007F304E">
        <w:t>Arduíno</w:t>
      </w:r>
      <w:proofErr w:type="spellEnd"/>
      <w:r w:rsidR="007F304E">
        <w:t xml:space="preserve"> como por exemplo: na linha 1, #include </w:t>
      </w:r>
      <w:r w:rsidR="003B13BA">
        <w:t>irá incluir a biblioteca Servo (&lt;</w:t>
      </w:r>
      <w:proofErr w:type="spellStart"/>
      <w:r w:rsidR="003B13BA">
        <w:t>Servo.h</w:t>
      </w:r>
      <w:proofErr w:type="spellEnd"/>
      <w:r w:rsidR="003B13BA">
        <w:t xml:space="preserve">&gt;) </w:t>
      </w:r>
      <w:r w:rsidR="00FA0F72">
        <w:t>para controlar o motor servo</w:t>
      </w:r>
      <w:r w:rsidR="009C40C7">
        <w:t xml:space="preserve">, e na linha abaixo cria-se um objeto </w:t>
      </w:r>
      <w:r w:rsidR="002B49EB">
        <w:t xml:space="preserve">do tipo importado. </w:t>
      </w:r>
      <w:r w:rsidR="00C74F7B">
        <w:t xml:space="preserve">Nas linhas </w:t>
      </w:r>
      <w:r w:rsidR="00E87998">
        <w:t>4 a 7,</w:t>
      </w:r>
      <w:r w:rsidR="002C68FE">
        <w:t xml:space="preserve"> inicializa-se</w:t>
      </w:r>
      <w:r w:rsidR="007A6B71">
        <w:t xml:space="preserve"> variáveis </w:t>
      </w:r>
      <w:r w:rsidR="00723046">
        <w:t>utilizadas</w:t>
      </w:r>
      <w:r w:rsidR="00E87998">
        <w:t xml:space="preserve"> </w:t>
      </w:r>
      <w:r w:rsidR="00723046">
        <w:t xml:space="preserve">outrora. </w:t>
      </w:r>
      <w:r w:rsidR="00CF2FF0">
        <w:t xml:space="preserve">Nas linhas </w:t>
      </w:r>
      <w:r w:rsidR="003B7624">
        <w:t xml:space="preserve">8 e 16 há </w:t>
      </w:r>
      <w:r w:rsidR="009F5189">
        <w:t>a chamada dos métodos</w:t>
      </w:r>
      <w:r w:rsidR="00C3534E">
        <w:t xml:space="preserve">: setup, na qual </w:t>
      </w:r>
      <w:r w:rsidR="00313B4B">
        <w:t>instancia certas configurações de entrada e saída</w:t>
      </w:r>
      <w:r w:rsidR="00184541">
        <w:t xml:space="preserve">, e loop, </w:t>
      </w:r>
      <w:r w:rsidR="00852240">
        <w:t xml:space="preserve">na qual </w:t>
      </w:r>
      <w:r w:rsidR="00801D0B">
        <w:t xml:space="preserve">tudo que está dentro desse bloco, será repetido conforme as instruções nele passadas. </w:t>
      </w:r>
      <w:r w:rsidR="006540C6">
        <w:br w:type="page"/>
      </w:r>
    </w:p>
    <w:p w14:paraId="609CEF6C" w14:textId="7DE94D78" w:rsidR="006540C6" w:rsidRDefault="006540C6" w:rsidP="00DB7F80">
      <w:pPr>
        <w:spacing w:line="276" w:lineRule="auto"/>
        <w:jc w:val="center"/>
      </w:pPr>
      <w:bookmarkStart w:id="39" w:name="_Toc143127342"/>
      <w:bookmarkStart w:id="40" w:name="_Toc143128507"/>
      <w:bookmarkStart w:id="41" w:name="_Toc152443953"/>
      <w:r>
        <w:lastRenderedPageBreak/>
        <w:t>Figura</w:t>
      </w:r>
      <w:r w:rsidR="002F2288">
        <w:t xml:space="preserve"> </w:t>
      </w:r>
      <w:r>
        <w:fldChar w:fldCharType="begin"/>
      </w:r>
      <w:r>
        <w:instrText>SEQ Figura \* ARABIC</w:instrText>
      </w:r>
      <w:r>
        <w:fldChar w:fldCharType="separate"/>
      </w:r>
      <w:r w:rsidR="003E4E56">
        <w:rPr>
          <w:noProof/>
        </w:rPr>
        <w:t>8</w:t>
      </w:r>
      <w:r>
        <w:fldChar w:fldCharType="end"/>
      </w:r>
      <w:r>
        <w:t xml:space="preserve"> </w:t>
      </w:r>
      <w:r w:rsidRPr="000409AE">
        <w:t xml:space="preserve">- Exemplo de Código em </w:t>
      </w:r>
      <w:proofErr w:type="spellStart"/>
      <w:r w:rsidRPr="000409AE">
        <w:t>Arduino</w:t>
      </w:r>
      <w:proofErr w:type="spellEnd"/>
      <w:r w:rsidRPr="000409AE">
        <w:t xml:space="preserve"> Parte 2</w:t>
      </w:r>
      <w:bookmarkEnd w:id="39"/>
      <w:bookmarkEnd w:id="40"/>
      <w:bookmarkEnd w:id="41"/>
    </w:p>
    <w:p w14:paraId="7F99E729" w14:textId="77777777" w:rsidR="006540C6" w:rsidRDefault="006540C6" w:rsidP="00DB7F80">
      <w:pPr>
        <w:spacing w:after="120" w:line="276" w:lineRule="auto"/>
      </w:pPr>
      <w:r w:rsidRPr="00E92A54">
        <w:rPr>
          <w:noProof/>
          <w:lang w:eastAsia="pt-BR"/>
        </w:rPr>
        <w:drawing>
          <wp:inline distT="0" distB="0" distL="0" distR="0" wp14:anchorId="6370D0EC" wp14:editId="77B81B31">
            <wp:extent cx="5760085" cy="2352675"/>
            <wp:effectExtent l="19050" t="19050" r="12065" b="28575"/>
            <wp:docPr id="66146495" name="Imagem 6614649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6495" name="Imagem 17" descr="Texto&#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5760085" cy="2352675"/>
                    </a:xfrm>
                    <a:prstGeom prst="rect">
                      <a:avLst/>
                    </a:prstGeom>
                    <a:ln>
                      <a:solidFill>
                        <a:schemeClr val="tx1"/>
                      </a:solidFill>
                    </a:ln>
                  </pic:spPr>
                </pic:pic>
              </a:graphicData>
            </a:graphic>
          </wp:inline>
        </w:drawing>
      </w:r>
    </w:p>
    <w:p w14:paraId="4E46036F" w14:textId="77777777" w:rsidR="006540C6" w:rsidRPr="005044C9" w:rsidRDefault="006540C6" w:rsidP="00DB7F80">
      <w:pPr>
        <w:spacing w:after="0" w:line="276" w:lineRule="auto"/>
        <w:jc w:val="center"/>
        <w:rPr>
          <w:sz w:val="20"/>
          <w:szCs w:val="18"/>
        </w:rPr>
      </w:pPr>
      <w:r w:rsidRPr="005044C9">
        <w:rPr>
          <w:sz w:val="20"/>
          <w:szCs w:val="18"/>
        </w:rPr>
        <w:t>Fonte: Do Próprio Autor, 2023.</w:t>
      </w:r>
    </w:p>
    <w:p w14:paraId="6EFE96C2" w14:textId="77777777" w:rsidR="006540C6" w:rsidRPr="00E92A54" w:rsidRDefault="006540C6" w:rsidP="00DB7F80"/>
    <w:p w14:paraId="37EA7DB9" w14:textId="77777777" w:rsidR="006540C6" w:rsidRDefault="006540C6" w:rsidP="006540C6">
      <w:pPr>
        <w:spacing w:after="120"/>
      </w:pPr>
      <w:r>
        <w:t xml:space="preserve">O código de exemplo descreve a ação de acionamento de um </w:t>
      </w:r>
      <w:proofErr w:type="spellStart"/>
      <w:r>
        <w:t>led</w:t>
      </w:r>
      <w:proofErr w:type="spellEnd"/>
      <w:r>
        <w:t xml:space="preserve"> através do movimento realizado no potenciômetro, que ao acionar o </w:t>
      </w:r>
      <w:proofErr w:type="spellStart"/>
      <w:r>
        <w:t>led</w:t>
      </w:r>
      <w:proofErr w:type="spellEnd"/>
      <w:r>
        <w:t xml:space="preserve">, ativa o </w:t>
      </w:r>
      <w:proofErr w:type="spellStart"/>
      <w:r>
        <w:t>buzzer</w:t>
      </w:r>
      <w:proofErr w:type="spellEnd"/>
      <w:r>
        <w:t xml:space="preserve"> e o servo motor, a seguir o exemplo prático deste código é apresentado.</w:t>
      </w:r>
    </w:p>
    <w:p w14:paraId="39E5F5C1" w14:textId="77777777" w:rsidR="006540C6" w:rsidRDefault="006540C6" w:rsidP="006540C6">
      <w:pPr>
        <w:jc w:val="center"/>
      </w:pPr>
    </w:p>
    <w:p w14:paraId="4611B4E5" w14:textId="3503A720" w:rsidR="006540C6" w:rsidRDefault="006540C6" w:rsidP="000C4F07">
      <w:pPr>
        <w:jc w:val="center"/>
      </w:pPr>
      <w:bookmarkStart w:id="42" w:name="_Toc143127343"/>
      <w:bookmarkStart w:id="43" w:name="_Toc143128508"/>
      <w:bookmarkStart w:id="44" w:name="_Toc152443954"/>
      <w:r>
        <w:t xml:space="preserve">Figura </w:t>
      </w:r>
      <w:r>
        <w:fldChar w:fldCharType="begin"/>
      </w:r>
      <w:r>
        <w:instrText>SEQ Figura \* ARABIC</w:instrText>
      </w:r>
      <w:r>
        <w:fldChar w:fldCharType="separate"/>
      </w:r>
      <w:r w:rsidR="003E4E56">
        <w:rPr>
          <w:noProof/>
        </w:rPr>
        <w:t>9</w:t>
      </w:r>
      <w:r>
        <w:fldChar w:fldCharType="end"/>
      </w:r>
      <w:r w:rsidR="00FB48F3">
        <w:t xml:space="preserve"> </w:t>
      </w:r>
      <w:r w:rsidRPr="00F4464F">
        <w:t xml:space="preserve">- Resultado da Codificação em </w:t>
      </w:r>
      <w:proofErr w:type="spellStart"/>
      <w:r w:rsidRPr="00F4464F">
        <w:t>Arduino</w:t>
      </w:r>
      <w:bookmarkEnd w:id="42"/>
      <w:bookmarkEnd w:id="43"/>
      <w:bookmarkEnd w:id="44"/>
      <w:proofErr w:type="spellEnd"/>
    </w:p>
    <w:p w14:paraId="30558F7B" w14:textId="77777777" w:rsidR="006540C6" w:rsidRDefault="006540C6" w:rsidP="000C4F07">
      <w:pPr>
        <w:spacing w:after="120" w:line="240" w:lineRule="auto"/>
        <w:jc w:val="center"/>
      </w:pPr>
      <w:r>
        <w:rPr>
          <w:noProof/>
          <w:lang w:eastAsia="pt-BR"/>
        </w:rPr>
        <w:drawing>
          <wp:inline distT="0" distB="0" distL="0" distR="0" wp14:anchorId="34BCD87E" wp14:editId="4BCA2B85">
            <wp:extent cx="5760085" cy="2823845"/>
            <wp:effectExtent l="19050" t="19050" r="0" b="0"/>
            <wp:docPr id="936996630" name="Imagem 93699663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96630" name="Imagem 4" descr="Tela de computador com texto preto sobre fundo branco&#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760085" cy="2823845"/>
                    </a:xfrm>
                    <a:prstGeom prst="rect">
                      <a:avLst/>
                    </a:prstGeom>
                    <a:ln w="12700" cap="sq">
                      <a:solidFill>
                        <a:srgbClr val="000000"/>
                      </a:solidFill>
                      <a:prstDash val="solid"/>
                      <a:miter lim="800000"/>
                    </a:ln>
                    <a:effectLst/>
                  </pic:spPr>
                </pic:pic>
              </a:graphicData>
            </a:graphic>
          </wp:inline>
        </w:drawing>
      </w:r>
    </w:p>
    <w:p w14:paraId="5D6E36CD" w14:textId="77777777" w:rsidR="006540C6" w:rsidRDefault="006540C6" w:rsidP="000C4F07">
      <w:pPr>
        <w:spacing w:line="240" w:lineRule="auto"/>
        <w:jc w:val="center"/>
        <w:rPr>
          <w:sz w:val="20"/>
          <w:szCs w:val="20"/>
        </w:rPr>
      </w:pPr>
      <w:r>
        <w:rPr>
          <w:sz w:val="20"/>
          <w:szCs w:val="20"/>
        </w:rPr>
        <w:t>Fonte: Do Próprio Autor, 2023.</w:t>
      </w:r>
    </w:p>
    <w:p w14:paraId="22BDD609" w14:textId="26DC2538" w:rsidR="00F7520C" w:rsidRPr="00D760E2" w:rsidRDefault="006540C6" w:rsidP="006540C6">
      <w:pPr>
        <w:spacing w:line="259" w:lineRule="auto"/>
        <w:jc w:val="left"/>
        <w:rPr>
          <w:sz w:val="20"/>
          <w:szCs w:val="20"/>
        </w:rPr>
      </w:pPr>
      <w:r>
        <w:rPr>
          <w:sz w:val="20"/>
          <w:szCs w:val="20"/>
        </w:rPr>
        <w:br w:type="page"/>
      </w:r>
    </w:p>
    <w:p w14:paraId="5565BF33" w14:textId="77777777" w:rsidR="006540C6" w:rsidRPr="00E92A54" w:rsidRDefault="006540C6" w:rsidP="006540C6">
      <w:pPr>
        <w:pStyle w:val="Ttulo3"/>
        <w:spacing w:before="0" w:after="120"/>
        <w:ind w:left="709"/>
      </w:pPr>
      <w:bookmarkStart w:id="45" w:name="_Toc152661737"/>
      <w:proofErr w:type="spellStart"/>
      <w:r w:rsidRPr="00E92A54">
        <w:lastRenderedPageBreak/>
        <w:t>Unity</w:t>
      </w:r>
      <w:bookmarkEnd w:id="45"/>
      <w:proofErr w:type="spellEnd"/>
    </w:p>
    <w:p w14:paraId="3B64E364" w14:textId="54420EC5" w:rsidR="006540C6" w:rsidRPr="004659B2" w:rsidRDefault="00492BFD" w:rsidP="006540C6">
      <w:pPr>
        <w:spacing w:after="120"/>
        <w:rPr>
          <w:color w:val="FF0000"/>
        </w:rPr>
      </w:pPr>
      <w:r>
        <w:t xml:space="preserve">A </w:t>
      </w:r>
      <w:proofErr w:type="spellStart"/>
      <w:r w:rsidR="006540C6" w:rsidRPr="00E92A54">
        <w:t>Unity</w:t>
      </w:r>
      <w:proofErr w:type="spellEnd"/>
      <w:r w:rsidR="006540C6" w:rsidRPr="00E92A54">
        <w:t xml:space="preserve"> é uma plataforma de desenvolvimento de aplicativos 2D e 3D, adequada para criação </w:t>
      </w:r>
      <w:r w:rsidR="00792D3F">
        <w:t>tanto de jogos</w:t>
      </w:r>
      <w:r w:rsidR="006540C6" w:rsidRPr="00E92A54">
        <w:t xml:space="preserve"> </w:t>
      </w:r>
      <w:r w:rsidR="00792D3F">
        <w:t>qu</w:t>
      </w:r>
      <w:r w:rsidR="00ED0805">
        <w:t>anto de</w:t>
      </w:r>
      <w:r w:rsidR="006540C6" w:rsidRPr="00E92A54">
        <w:t xml:space="preserve"> sistemas de Realidade Virtual ou Aumentada. </w:t>
      </w:r>
    </w:p>
    <w:p w14:paraId="28744155" w14:textId="769EB338" w:rsidR="006540C6" w:rsidRPr="00E92A54" w:rsidRDefault="006540C6" w:rsidP="006540C6">
      <w:pPr>
        <w:spacing w:after="120"/>
        <w:rPr>
          <w:color w:val="FF0000"/>
        </w:rPr>
      </w:pPr>
      <w:r w:rsidRPr="000B11DC">
        <w:t xml:space="preserve">Uma das vantagens do </w:t>
      </w:r>
      <w:proofErr w:type="spellStart"/>
      <w:r w:rsidRPr="000B11DC">
        <w:t>Unity</w:t>
      </w:r>
      <w:proofErr w:type="spellEnd"/>
      <w:r w:rsidRPr="000B11DC">
        <w:t xml:space="preserve"> é a sua capacidade de integração com bibliotecas externas por meio de </w:t>
      </w:r>
      <w:proofErr w:type="spellStart"/>
      <w:r w:rsidRPr="000B11DC">
        <w:t>plugins</w:t>
      </w:r>
      <w:proofErr w:type="spellEnd"/>
      <w:r w:rsidRPr="000B11DC">
        <w:t xml:space="preserve"> (</w:t>
      </w:r>
      <w:proofErr w:type="spellStart"/>
      <w:r w:rsidRPr="000B11DC">
        <w:t>assets</w:t>
      </w:r>
      <w:proofErr w:type="spellEnd"/>
      <w:r w:rsidRPr="000B11DC">
        <w:t>), o que torna a plataforma altamente personalizável</w:t>
      </w:r>
      <w:r w:rsidRPr="009025E5">
        <w:rPr>
          <w:color w:val="FF0000"/>
        </w:rPr>
        <w:t xml:space="preserve"> </w:t>
      </w:r>
      <w:proofErr w:type="spellStart"/>
      <w:r>
        <w:t>Omaia</w:t>
      </w:r>
      <w:proofErr w:type="spellEnd"/>
      <w:r>
        <w:t xml:space="preserve"> &amp; Machado (2020) mencionam a existência da </w:t>
      </w:r>
      <w:proofErr w:type="spellStart"/>
      <w:r>
        <w:t>Asset</w:t>
      </w:r>
      <w:proofErr w:type="spellEnd"/>
      <w:r>
        <w:t xml:space="preserve"> </w:t>
      </w:r>
      <w:proofErr w:type="spellStart"/>
      <w:r>
        <w:t>Store</w:t>
      </w:r>
      <w:proofErr w:type="spellEnd"/>
      <w:r>
        <w:t xml:space="preserve"> do </w:t>
      </w:r>
      <w:proofErr w:type="spellStart"/>
      <w:r>
        <w:t>Unity</w:t>
      </w:r>
      <w:proofErr w:type="spellEnd"/>
      <w:r>
        <w:t xml:space="preserve">, onde os desenvolvedores podem baixar e instalar </w:t>
      </w:r>
      <w:proofErr w:type="spellStart"/>
      <w:r>
        <w:t>assets</w:t>
      </w:r>
      <w:proofErr w:type="spellEnd"/>
      <w:r>
        <w:t xml:space="preserve"> diretamente na plataforma. </w:t>
      </w:r>
    </w:p>
    <w:p w14:paraId="0EFB10BB" w14:textId="77777777" w:rsidR="006540C6" w:rsidRDefault="006540C6" w:rsidP="006540C6">
      <w:pPr>
        <w:jc w:val="center"/>
        <w:rPr>
          <w:color w:val="000000" w:themeColor="text1"/>
        </w:rPr>
      </w:pPr>
    </w:p>
    <w:p w14:paraId="50BD87E9" w14:textId="77777777" w:rsidR="006540C6" w:rsidRDefault="006540C6" w:rsidP="006540C6">
      <w:pPr>
        <w:jc w:val="center"/>
      </w:pPr>
    </w:p>
    <w:p w14:paraId="31083C4A" w14:textId="3C36FEAA" w:rsidR="00163A92" w:rsidRDefault="00163A92" w:rsidP="00163A92">
      <w:pPr>
        <w:jc w:val="center"/>
      </w:pPr>
      <w:bookmarkStart w:id="46" w:name="_Toc143127344"/>
      <w:bookmarkStart w:id="47" w:name="_Toc143128509"/>
      <w:bookmarkStart w:id="48" w:name="_Toc152443955"/>
      <w:r>
        <w:t xml:space="preserve">Figura </w:t>
      </w:r>
      <w:r>
        <w:fldChar w:fldCharType="begin"/>
      </w:r>
      <w:r>
        <w:instrText>SEQ Figura \* ARABIC</w:instrText>
      </w:r>
      <w:r>
        <w:fldChar w:fldCharType="separate"/>
      </w:r>
      <w:r w:rsidR="003E4E56">
        <w:rPr>
          <w:noProof/>
        </w:rPr>
        <w:t>10</w:t>
      </w:r>
      <w:r>
        <w:fldChar w:fldCharType="end"/>
      </w:r>
      <w:r>
        <w:t xml:space="preserve"> - </w:t>
      </w:r>
      <w:r w:rsidRPr="00A85F68">
        <w:t xml:space="preserve">Exemplo de </w:t>
      </w:r>
      <w:proofErr w:type="spellStart"/>
      <w:r w:rsidRPr="00A85F68">
        <w:t>Engine</w:t>
      </w:r>
      <w:proofErr w:type="spellEnd"/>
      <w:r w:rsidRPr="00A85F68">
        <w:t xml:space="preserve"> </w:t>
      </w:r>
      <w:proofErr w:type="spellStart"/>
      <w:r w:rsidRPr="00A85F68">
        <w:t>Unity</w:t>
      </w:r>
      <w:bookmarkEnd w:id="46"/>
      <w:bookmarkEnd w:id="47"/>
      <w:bookmarkEnd w:id="48"/>
      <w:proofErr w:type="spellEnd"/>
    </w:p>
    <w:p w14:paraId="1DEEAF81" w14:textId="77777777" w:rsidR="006540C6" w:rsidRPr="00E92A54" w:rsidRDefault="006540C6" w:rsidP="000C4F07">
      <w:pPr>
        <w:spacing w:after="0" w:line="240" w:lineRule="auto"/>
        <w:jc w:val="center"/>
      </w:pPr>
      <w:r w:rsidRPr="00E92A54">
        <w:rPr>
          <w:noProof/>
          <w:lang w:eastAsia="pt-BR"/>
        </w:rPr>
        <w:drawing>
          <wp:inline distT="0" distB="0" distL="0" distR="0" wp14:anchorId="6CCBA7BD" wp14:editId="51838852">
            <wp:extent cx="5760085" cy="3120390"/>
            <wp:effectExtent l="19050" t="19050" r="12065" b="22860"/>
            <wp:docPr id="1337697010" name="Imagem 1337697010"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97010" name="Imagem 5" descr="Tela de computador&#10;&#10;Descrição gerad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120390"/>
                    </a:xfrm>
                    <a:prstGeom prst="rect">
                      <a:avLst/>
                    </a:prstGeom>
                    <a:ln w="12700">
                      <a:solidFill>
                        <a:schemeClr val="tx1"/>
                      </a:solidFill>
                    </a:ln>
                  </pic:spPr>
                </pic:pic>
              </a:graphicData>
            </a:graphic>
          </wp:inline>
        </w:drawing>
      </w:r>
    </w:p>
    <w:p w14:paraId="68CFAE98" w14:textId="77777777" w:rsidR="006540C6" w:rsidRPr="002C7698" w:rsidRDefault="006540C6" w:rsidP="000C4F07">
      <w:pPr>
        <w:spacing w:after="0" w:line="240" w:lineRule="auto"/>
        <w:jc w:val="center"/>
        <w:rPr>
          <w:sz w:val="20"/>
          <w:szCs w:val="18"/>
        </w:rPr>
      </w:pPr>
      <w:r w:rsidRPr="005044C9">
        <w:rPr>
          <w:sz w:val="20"/>
          <w:szCs w:val="18"/>
        </w:rPr>
        <w:t>Fonte: Do Próprio Autor, 2023.</w:t>
      </w:r>
      <w:r>
        <w:br w:type="page"/>
      </w:r>
      <w:r>
        <w:lastRenderedPageBreak/>
        <w:t xml:space="preserve"> </w:t>
      </w:r>
    </w:p>
    <w:p w14:paraId="31716424" w14:textId="6EE64C74" w:rsidR="00163A92" w:rsidRDefault="00163A92" w:rsidP="00163A92">
      <w:pPr>
        <w:jc w:val="center"/>
      </w:pPr>
      <w:bookmarkStart w:id="49" w:name="_Toc143127345"/>
      <w:bookmarkStart w:id="50" w:name="_Toc143128510"/>
      <w:bookmarkStart w:id="51" w:name="_Toc152443956"/>
      <w:r>
        <w:t xml:space="preserve">Figura </w:t>
      </w:r>
      <w:r>
        <w:fldChar w:fldCharType="begin"/>
      </w:r>
      <w:r>
        <w:instrText>SEQ Figura \* ARABIC</w:instrText>
      </w:r>
      <w:r>
        <w:fldChar w:fldCharType="separate"/>
      </w:r>
      <w:r w:rsidR="003E4E56">
        <w:rPr>
          <w:noProof/>
        </w:rPr>
        <w:t>11</w:t>
      </w:r>
      <w:r>
        <w:fldChar w:fldCharType="end"/>
      </w:r>
      <w:r>
        <w:t xml:space="preserve"> - </w:t>
      </w:r>
      <w:r w:rsidRPr="00E212CB">
        <w:t xml:space="preserve">Resultado do Projeto </w:t>
      </w:r>
      <w:proofErr w:type="spellStart"/>
      <w:r w:rsidRPr="00E212CB">
        <w:t>Unity</w:t>
      </w:r>
      <w:bookmarkEnd w:id="49"/>
      <w:bookmarkEnd w:id="50"/>
      <w:bookmarkEnd w:id="51"/>
      <w:proofErr w:type="spellEnd"/>
    </w:p>
    <w:p w14:paraId="341E0D15" w14:textId="18EDFB98" w:rsidR="006540C6" w:rsidRPr="00E92A54" w:rsidRDefault="003F0E6C" w:rsidP="000C4F07">
      <w:pPr>
        <w:spacing w:after="0" w:line="240" w:lineRule="auto"/>
        <w:jc w:val="center"/>
      </w:pPr>
      <w:r>
        <w:rPr>
          <w:noProof/>
          <w:lang w:eastAsia="pt-BR"/>
        </w:rPr>
        <w:drawing>
          <wp:inline distT="0" distB="0" distL="0" distR="0" wp14:anchorId="03788B94" wp14:editId="2E539441">
            <wp:extent cx="5760085" cy="3120390"/>
            <wp:effectExtent l="19050" t="19050" r="12065" b="22860"/>
            <wp:docPr id="1144240790" name="Imagem 1144240790"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40790" name="Imagem 1" descr="Tela de computador com jogo&#10;&#10;Descrição gerad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760085" cy="3120390"/>
                    </a:xfrm>
                    <a:prstGeom prst="rect">
                      <a:avLst/>
                    </a:prstGeom>
                    <a:ln w="12700">
                      <a:solidFill>
                        <a:schemeClr val="tx1"/>
                      </a:solidFill>
                    </a:ln>
                  </pic:spPr>
                </pic:pic>
              </a:graphicData>
            </a:graphic>
          </wp:inline>
        </w:drawing>
      </w:r>
    </w:p>
    <w:p w14:paraId="7FE8C069" w14:textId="77777777" w:rsidR="006540C6" w:rsidRPr="005044C9" w:rsidRDefault="006540C6" w:rsidP="000C4F07">
      <w:pPr>
        <w:spacing w:after="0" w:line="240" w:lineRule="auto"/>
        <w:jc w:val="center"/>
        <w:rPr>
          <w:sz w:val="20"/>
          <w:szCs w:val="18"/>
        </w:rPr>
      </w:pPr>
      <w:r w:rsidRPr="005044C9">
        <w:rPr>
          <w:sz w:val="20"/>
          <w:szCs w:val="18"/>
        </w:rPr>
        <w:t>Fonte: Do Próprio Autor, 2023.</w:t>
      </w:r>
    </w:p>
    <w:p w14:paraId="1F2A6E90" w14:textId="77777777" w:rsidR="006540C6" w:rsidRPr="00E92A54" w:rsidRDefault="006540C6" w:rsidP="006540C6"/>
    <w:p w14:paraId="39E04BE0" w14:textId="77777777" w:rsidR="006540C6" w:rsidRPr="00E92A54" w:rsidRDefault="006540C6" w:rsidP="006540C6">
      <w:pPr>
        <w:spacing w:after="120"/>
      </w:pPr>
    </w:p>
    <w:p w14:paraId="64F403FA" w14:textId="77777777" w:rsidR="00341717" w:rsidRPr="00E92A54" w:rsidRDefault="00341717" w:rsidP="00341717">
      <w:pPr>
        <w:pStyle w:val="Ttulo3"/>
        <w:ind w:left="709"/>
      </w:pPr>
      <w:bookmarkStart w:id="52" w:name="_Toc152661738"/>
      <w:proofErr w:type="spellStart"/>
      <w:r>
        <w:t>Wireframes</w:t>
      </w:r>
      <w:bookmarkEnd w:id="52"/>
      <w:proofErr w:type="spellEnd"/>
    </w:p>
    <w:p w14:paraId="0053D60B" w14:textId="77777777" w:rsidR="00E51B56" w:rsidRDefault="00AC2B55" w:rsidP="00BC0033">
      <w:pPr>
        <w:spacing w:before="100" w:beforeAutospacing="1" w:after="100" w:afterAutospacing="1"/>
        <w:textAlignment w:val="baseline"/>
        <w:rPr>
          <w:rFonts w:eastAsia="Times New Roman" w:cs="Arial"/>
          <w:kern w:val="0"/>
          <w:lang w:eastAsia="pt-BR"/>
          <w14:ligatures w14:val="none"/>
        </w:rPr>
      </w:pPr>
      <w:proofErr w:type="spellStart"/>
      <w:r w:rsidRPr="00AC2B55">
        <w:rPr>
          <w:rFonts w:eastAsia="Times New Roman" w:cs="Arial"/>
          <w:kern w:val="0"/>
          <w:szCs w:val="24"/>
          <w:lang w:eastAsia="pt-BR"/>
          <w14:ligatures w14:val="none"/>
        </w:rPr>
        <w:t>Wireframe</w:t>
      </w:r>
      <w:proofErr w:type="spellEnd"/>
      <w:r w:rsidRPr="00AC2B55">
        <w:rPr>
          <w:rFonts w:eastAsia="Times New Roman" w:cs="Arial"/>
          <w:kern w:val="0"/>
          <w:szCs w:val="24"/>
          <w:lang w:eastAsia="pt-BR"/>
          <w14:ligatures w14:val="none"/>
        </w:rPr>
        <w:t xml:space="preserve"> é um rascunho ou desenho monocromático com o fim de representar páginas a serem acessadas pelos usuários</w:t>
      </w:r>
      <w:r w:rsidR="004313AE">
        <w:rPr>
          <w:rFonts w:eastAsia="Times New Roman" w:cs="Arial"/>
          <w:kern w:val="0"/>
          <w:szCs w:val="24"/>
          <w:lang w:eastAsia="pt-BR"/>
          <w14:ligatures w14:val="none"/>
        </w:rPr>
        <w:t>, o</w:t>
      </w:r>
      <w:r w:rsidR="00BC0033" w:rsidRPr="0342A12F">
        <w:rPr>
          <w:rFonts w:eastAsia="Times New Roman" w:cs="Arial"/>
          <w:kern w:val="0"/>
          <w:lang w:eastAsia="pt-BR"/>
          <w14:ligatures w14:val="none"/>
        </w:rPr>
        <w:t xml:space="preserve"> processo de design de uma interface geralmente começa com a realização de sketches manuais ou </w:t>
      </w:r>
      <w:proofErr w:type="spellStart"/>
      <w:r w:rsidR="00BC0033" w:rsidRPr="0342A12F">
        <w:rPr>
          <w:rFonts w:eastAsia="Times New Roman" w:cs="Arial"/>
          <w:kern w:val="0"/>
          <w:lang w:eastAsia="pt-BR"/>
          <w14:ligatures w14:val="none"/>
        </w:rPr>
        <w:t>mockups</w:t>
      </w:r>
      <w:proofErr w:type="spellEnd"/>
      <w:r w:rsidR="004313AE">
        <w:rPr>
          <w:rFonts w:eastAsia="Times New Roman" w:cs="Arial"/>
          <w:kern w:val="0"/>
          <w:lang w:eastAsia="pt-BR"/>
          <w14:ligatures w14:val="none"/>
        </w:rPr>
        <w:t xml:space="preserve">, como é ressaltado por </w:t>
      </w:r>
      <w:r w:rsidR="00BC0033" w:rsidRPr="0342A12F">
        <w:rPr>
          <w:rFonts w:eastAsia="Times New Roman" w:cs="Arial"/>
          <w:kern w:val="0"/>
          <w:lang w:eastAsia="pt-BR"/>
          <w14:ligatures w14:val="none"/>
        </w:rPr>
        <w:t xml:space="preserve">Moran et al. (2018 apud </w:t>
      </w:r>
      <w:proofErr w:type="spellStart"/>
      <w:r w:rsidR="00BC0033" w:rsidRPr="0342A12F">
        <w:rPr>
          <w:rFonts w:eastAsia="Times New Roman" w:cs="Arial"/>
          <w:kern w:val="0"/>
          <w:lang w:eastAsia="pt-BR"/>
          <w14:ligatures w14:val="none"/>
        </w:rPr>
        <w:t>Baulé</w:t>
      </w:r>
      <w:proofErr w:type="spellEnd"/>
      <w:r w:rsidR="00BC0033" w:rsidRPr="0342A12F">
        <w:rPr>
          <w:rFonts w:eastAsia="Times New Roman" w:cs="Arial"/>
          <w:kern w:val="0"/>
          <w:lang w:eastAsia="pt-BR"/>
          <w14:ligatures w14:val="none"/>
        </w:rPr>
        <w:t>, 2020).</w:t>
      </w:r>
    </w:p>
    <w:p w14:paraId="2781258F" w14:textId="2064A5E7" w:rsidR="00BC0033" w:rsidRDefault="006227EA" w:rsidP="00BC0033">
      <w:pPr>
        <w:spacing w:before="100" w:beforeAutospacing="1" w:after="100" w:afterAutospacing="1"/>
        <w:textAlignment w:val="baseline"/>
        <w:rPr>
          <w:rFonts w:eastAsia="Times New Roman" w:cs="Arial"/>
          <w:kern w:val="0"/>
          <w:lang w:eastAsia="pt-BR"/>
          <w14:ligatures w14:val="none"/>
        </w:rPr>
      </w:pPr>
      <w:r>
        <w:rPr>
          <w:rFonts w:eastAsia="Times New Roman" w:cs="Arial"/>
          <w:kern w:val="0"/>
          <w:lang w:eastAsia="pt-BR"/>
          <w14:ligatures w14:val="none"/>
        </w:rPr>
        <w:t xml:space="preserve">De acordo com </w:t>
      </w:r>
      <w:r w:rsidRPr="0342A12F">
        <w:rPr>
          <w:rFonts w:eastAsia="Times New Roman" w:cs="Arial"/>
          <w:kern w:val="0"/>
          <w:lang w:eastAsia="pt-BR"/>
          <w14:ligatures w14:val="none"/>
        </w:rPr>
        <w:t>Huang et al., (2019 apud KREUCH, 2021)</w:t>
      </w:r>
      <w:r>
        <w:rPr>
          <w:rFonts w:eastAsia="Times New Roman" w:cs="Arial"/>
          <w:kern w:val="0"/>
          <w:lang w:eastAsia="pt-BR"/>
          <w14:ligatures w14:val="none"/>
        </w:rPr>
        <w:t>,</w:t>
      </w:r>
      <w:r w:rsidRPr="0342A12F">
        <w:rPr>
          <w:rFonts w:eastAsia="Times New Roman" w:cs="Arial"/>
          <w:kern w:val="0"/>
          <w:lang w:eastAsia="pt-BR"/>
          <w14:ligatures w14:val="none"/>
        </w:rPr>
        <w:t xml:space="preserve"> </w:t>
      </w:r>
      <w:r>
        <w:rPr>
          <w:rFonts w:eastAsia="Times New Roman" w:cs="Arial"/>
          <w:kern w:val="0"/>
          <w:lang w:eastAsia="pt-BR"/>
          <w14:ligatures w14:val="none"/>
        </w:rPr>
        <w:t>o</w:t>
      </w:r>
      <w:r w:rsidR="00BC0033" w:rsidRPr="0342A12F">
        <w:rPr>
          <w:rFonts w:eastAsia="Times New Roman" w:cs="Arial"/>
          <w:kern w:val="0"/>
          <w:lang w:eastAsia="pt-BR"/>
          <w14:ligatures w14:val="none"/>
        </w:rPr>
        <w:t>s sketches são desenhos simples que ajudam a transmitir a ideia geral da interface.</w:t>
      </w:r>
      <w:r w:rsidR="00D92225">
        <w:rPr>
          <w:rFonts w:eastAsia="Times New Roman" w:cs="Arial"/>
          <w:kern w:val="0"/>
          <w:lang w:eastAsia="pt-BR"/>
          <w14:ligatures w14:val="none"/>
        </w:rPr>
        <w:t xml:space="preserve"> Para </w:t>
      </w:r>
      <w:r w:rsidR="00D92225" w:rsidRPr="0342A12F">
        <w:rPr>
          <w:rFonts w:eastAsia="Times New Roman" w:cs="Arial"/>
          <w:kern w:val="0"/>
          <w:lang w:eastAsia="pt-BR"/>
          <w14:ligatures w14:val="none"/>
        </w:rPr>
        <w:t xml:space="preserve">Moran et al., </w:t>
      </w:r>
      <w:r w:rsidR="001C0BBE">
        <w:rPr>
          <w:rFonts w:eastAsia="Times New Roman" w:cs="Arial"/>
          <w:kern w:val="0"/>
          <w:lang w:eastAsia="pt-BR"/>
          <w14:ligatures w14:val="none"/>
        </w:rPr>
        <w:t>(</w:t>
      </w:r>
      <w:r w:rsidR="00D92225" w:rsidRPr="0342A12F">
        <w:rPr>
          <w:rFonts w:eastAsia="Times New Roman" w:cs="Arial"/>
          <w:kern w:val="0"/>
          <w:lang w:eastAsia="pt-BR"/>
          <w14:ligatures w14:val="none"/>
        </w:rPr>
        <w:t xml:space="preserve">2018 apud </w:t>
      </w:r>
      <w:proofErr w:type="spellStart"/>
      <w:r w:rsidR="00D92225" w:rsidRPr="0342A12F">
        <w:rPr>
          <w:rFonts w:eastAsia="Times New Roman" w:cs="Arial"/>
          <w:kern w:val="0"/>
          <w:lang w:eastAsia="pt-BR"/>
          <w14:ligatures w14:val="none"/>
        </w:rPr>
        <w:t>Baulé</w:t>
      </w:r>
      <w:proofErr w:type="spellEnd"/>
      <w:r w:rsidR="00D92225" w:rsidRPr="0342A12F">
        <w:rPr>
          <w:rFonts w:eastAsia="Times New Roman" w:cs="Arial"/>
          <w:kern w:val="0"/>
          <w:lang w:eastAsia="pt-BR"/>
          <w14:ligatures w14:val="none"/>
        </w:rPr>
        <w:t>, 2020)</w:t>
      </w:r>
      <w:r w:rsidR="00D92225">
        <w:rPr>
          <w:rFonts w:eastAsia="Times New Roman" w:cs="Arial"/>
          <w:kern w:val="0"/>
          <w:lang w:eastAsia="pt-BR"/>
          <w14:ligatures w14:val="none"/>
        </w:rPr>
        <w:t>, o</w:t>
      </w:r>
      <w:r w:rsidR="00BC0033" w:rsidRPr="0342A12F">
        <w:rPr>
          <w:rFonts w:eastAsia="Times New Roman" w:cs="Arial"/>
          <w:kern w:val="0"/>
          <w:lang w:eastAsia="pt-BR"/>
          <w14:ligatures w14:val="none"/>
        </w:rPr>
        <w:t xml:space="preserve">s </w:t>
      </w:r>
      <w:proofErr w:type="spellStart"/>
      <w:r w:rsidR="00BC0033" w:rsidRPr="0342A12F">
        <w:rPr>
          <w:rFonts w:eastAsia="Times New Roman" w:cs="Arial"/>
          <w:kern w:val="0"/>
          <w:lang w:eastAsia="pt-BR"/>
          <w14:ligatures w14:val="none"/>
        </w:rPr>
        <w:t>mockups</w:t>
      </w:r>
      <w:proofErr w:type="spellEnd"/>
      <w:r w:rsidR="00BC0033" w:rsidRPr="0342A12F">
        <w:rPr>
          <w:rFonts w:eastAsia="Times New Roman" w:cs="Arial"/>
          <w:kern w:val="0"/>
          <w:lang w:eastAsia="pt-BR"/>
          <w14:ligatures w14:val="none"/>
        </w:rPr>
        <w:t xml:space="preserve"> são modelos mais complexos que mostram a interface em detalhes</w:t>
      </w:r>
      <w:r w:rsidR="000C3879">
        <w:rPr>
          <w:rFonts w:eastAsia="Times New Roman" w:cs="Arial"/>
          <w:kern w:val="0"/>
          <w:lang w:eastAsia="pt-BR"/>
          <w14:ligatures w14:val="none"/>
        </w:rPr>
        <w:t>.</w:t>
      </w:r>
    </w:p>
    <w:p w14:paraId="1EECBFFB" w14:textId="62AD1CFC" w:rsidR="000C3879" w:rsidRPr="00F7520C" w:rsidRDefault="000C3879" w:rsidP="000C3879">
      <w:pPr>
        <w:spacing w:before="100" w:beforeAutospacing="1" w:after="100" w:afterAutospacing="1"/>
        <w:textAlignment w:val="baseline"/>
        <w:rPr>
          <w:rFonts w:ascii="Times New Roman" w:eastAsia="Times New Roman" w:hAnsi="Times New Roman" w:cs="Times New Roman"/>
          <w:kern w:val="0"/>
          <w:lang w:eastAsia="pt-BR"/>
          <w14:ligatures w14:val="none"/>
        </w:rPr>
      </w:pPr>
      <w:r w:rsidRPr="0342A12F">
        <w:rPr>
          <w:rFonts w:eastAsia="Times New Roman" w:cs="Arial"/>
          <w:kern w:val="0"/>
          <w:lang w:eastAsia="pt-BR"/>
          <w14:ligatures w14:val="none"/>
        </w:rPr>
        <w:t>O desenvolvimento de um aplicativo é um processo complexo que envolve muitas etapas diferentes</w:t>
      </w:r>
      <w:r>
        <w:rPr>
          <w:rFonts w:eastAsia="Times New Roman" w:cs="Arial"/>
          <w:kern w:val="0"/>
          <w:lang w:eastAsia="pt-BR"/>
          <w14:ligatures w14:val="none"/>
        </w:rPr>
        <w:t xml:space="preserve">, os autores </w:t>
      </w:r>
      <w:r w:rsidRPr="0342A12F">
        <w:rPr>
          <w:rFonts w:eastAsia="Times New Roman" w:cs="Arial"/>
          <w:kern w:val="0"/>
          <w:lang w:eastAsia="pt-BR"/>
          <w14:ligatures w14:val="none"/>
        </w:rPr>
        <w:t xml:space="preserve">Rogers; Sharp; </w:t>
      </w:r>
      <w:proofErr w:type="spellStart"/>
      <w:r w:rsidRPr="0342A12F">
        <w:rPr>
          <w:rFonts w:eastAsia="Times New Roman" w:cs="Arial"/>
          <w:kern w:val="0"/>
          <w:lang w:eastAsia="pt-BR"/>
          <w14:ligatures w14:val="none"/>
        </w:rPr>
        <w:t>Preece</w:t>
      </w:r>
      <w:proofErr w:type="spellEnd"/>
      <w:r w:rsidRPr="0342A12F">
        <w:rPr>
          <w:rFonts w:eastAsia="Times New Roman" w:cs="Arial"/>
          <w:kern w:val="0"/>
          <w:lang w:eastAsia="pt-BR"/>
          <w14:ligatures w14:val="none"/>
        </w:rPr>
        <w:t xml:space="preserve"> (2013 apud </w:t>
      </w:r>
      <w:proofErr w:type="spellStart"/>
      <w:r w:rsidRPr="0342A12F">
        <w:rPr>
          <w:rFonts w:eastAsia="Times New Roman" w:cs="Arial"/>
          <w:kern w:val="0"/>
          <w:lang w:eastAsia="pt-BR"/>
          <w14:ligatures w14:val="none"/>
        </w:rPr>
        <w:t>Baulé</w:t>
      </w:r>
      <w:proofErr w:type="spellEnd"/>
      <w:r w:rsidRPr="0342A12F">
        <w:rPr>
          <w:rFonts w:eastAsia="Times New Roman" w:cs="Arial"/>
          <w:kern w:val="0"/>
          <w:lang w:eastAsia="pt-BR"/>
          <w14:ligatures w14:val="none"/>
        </w:rPr>
        <w:t xml:space="preserve"> 2020)</w:t>
      </w:r>
      <w:r w:rsidR="0092680D">
        <w:rPr>
          <w:rFonts w:eastAsia="Times New Roman" w:cs="Arial"/>
          <w:kern w:val="0"/>
          <w:lang w:eastAsia="pt-BR"/>
          <w14:ligatures w14:val="none"/>
        </w:rPr>
        <w:t xml:space="preserve">, destacam que </w:t>
      </w:r>
      <w:r>
        <w:rPr>
          <w:rFonts w:eastAsia="Times New Roman" w:cs="Arial"/>
          <w:kern w:val="0"/>
          <w:lang w:eastAsia="pt-BR"/>
          <w14:ligatures w14:val="none"/>
        </w:rPr>
        <w:t>u</w:t>
      </w:r>
      <w:r w:rsidRPr="0342A12F">
        <w:rPr>
          <w:rFonts w:eastAsia="Times New Roman" w:cs="Arial"/>
          <w:kern w:val="0"/>
          <w:lang w:eastAsia="pt-BR"/>
          <w14:ligatures w14:val="none"/>
        </w:rPr>
        <w:t>ma das etapas mais importantes é o design de sua interface</w:t>
      </w:r>
      <w:r w:rsidR="002A6162">
        <w:rPr>
          <w:rFonts w:eastAsia="Times New Roman" w:cs="Arial"/>
          <w:kern w:val="0"/>
          <w:lang w:eastAsia="pt-BR"/>
          <w14:ligatures w14:val="none"/>
        </w:rPr>
        <w:t>,</w:t>
      </w:r>
      <w:r w:rsidRPr="0342A12F">
        <w:rPr>
          <w:rFonts w:eastAsia="Times New Roman" w:cs="Arial"/>
          <w:kern w:val="0"/>
          <w:lang w:eastAsia="pt-BR"/>
          <w14:ligatures w14:val="none"/>
        </w:rPr>
        <w:t xml:space="preserve"> </w:t>
      </w:r>
      <w:r w:rsidR="002A6162">
        <w:rPr>
          <w:rFonts w:eastAsia="Times New Roman" w:cs="Arial"/>
          <w:kern w:val="0"/>
          <w:lang w:eastAsia="pt-BR"/>
          <w14:ligatures w14:val="none"/>
        </w:rPr>
        <w:t>a</w:t>
      </w:r>
      <w:r w:rsidRPr="0342A12F">
        <w:rPr>
          <w:rFonts w:eastAsia="Times New Roman" w:cs="Arial"/>
          <w:kern w:val="0"/>
          <w:lang w:eastAsia="pt-BR"/>
          <w14:ligatures w14:val="none"/>
        </w:rPr>
        <w:t xml:space="preserve"> interface é a maneira como o usuário interage com o aplicativo e, portanto, é essencial que seja fácil de usar e agradável</w:t>
      </w:r>
      <w:r w:rsidR="0092680D">
        <w:rPr>
          <w:rFonts w:eastAsia="Times New Roman" w:cs="Arial"/>
          <w:kern w:val="0"/>
          <w:lang w:eastAsia="pt-BR"/>
          <w14:ligatures w14:val="none"/>
        </w:rPr>
        <w:t>.</w:t>
      </w:r>
    </w:p>
    <w:p w14:paraId="017FCD1F" w14:textId="77777777" w:rsidR="000C3879" w:rsidRPr="00F7520C" w:rsidRDefault="000C3879" w:rsidP="00BC0033">
      <w:pPr>
        <w:spacing w:before="100" w:beforeAutospacing="1" w:after="100" w:afterAutospacing="1"/>
        <w:textAlignment w:val="baseline"/>
        <w:rPr>
          <w:rFonts w:ascii="Times New Roman" w:eastAsia="Times New Roman" w:hAnsi="Times New Roman" w:cs="Times New Roman"/>
          <w:kern w:val="0"/>
          <w:lang w:eastAsia="pt-BR"/>
          <w14:ligatures w14:val="none"/>
        </w:rPr>
      </w:pPr>
    </w:p>
    <w:p w14:paraId="208AAB9A" w14:textId="6AE06F9C" w:rsidR="00BC0033" w:rsidRPr="00F7520C" w:rsidRDefault="00BC0033" w:rsidP="00BC0033">
      <w:pPr>
        <w:spacing w:before="100" w:beforeAutospacing="1" w:after="100" w:afterAutospacing="1"/>
        <w:textAlignment w:val="baseline"/>
        <w:rPr>
          <w:rFonts w:ascii="Times New Roman" w:eastAsia="Times New Roman" w:hAnsi="Times New Roman" w:cs="Times New Roman"/>
          <w:kern w:val="0"/>
          <w:szCs w:val="24"/>
          <w:lang w:eastAsia="pt-BR"/>
          <w14:ligatures w14:val="none"/>
        </w:rPr>
      </w:pPr>
      <w:r w:rsidRPr="00F7520C">
        <w:rPr>
          <w:rFonts w:eastAsia="Times New Roman" w:cs="Arial"/>
          <w:kern w:val="0"/>
          <w:szCs w:val="24"/>
          <w:lang w:eastAsia="pt-BR"/>
          <w14:ligatures w14:val="none"/>
        </w:rPr>
        <w:t xml:space="preserve">Depois que os sketches ou </w:t>
      </w:r>
      <w:proofErr w:type="spellStart"/>
      <w:r w:rsidRPr="00F7520C">
        <w:rPr>
          <w:rFonts w:eastAsia="Times New Roman" w:cs="Arial"/>
          <w:kern w:val="0"/>
          <w:szCs w:val="24"/>
          <w:lang w:eastAsia="pt-BR"/>
          <w14:ligatures w14:val="none"/>
        </w:rPr>
        <w:t>mockups</w:t>
      </w:r>
      <w:proofErr w:type="spellEnd"/>
      <w:r w:rsidRPr="00F7520C">
        <w:rPr>
          <w:rFonts w:eastAsia="Times New Roman" w:cs="Arial"/>
          <w:kern w:val="0"/>
          <w:szCs w:val="24"/>
          <w:lang w:eastAsia="pt-BR"/>
          <w14:ligatures w14:val="none"/>
        </w:rPr>
        <w:t xml:space="preserve"> são criados, eles são testados para obter feedback</w:t>
      </w:r>
      <w:r w:rsidR="005E234C">
        <w:rPr>
          <w:rFonts w:eastAsia="Times New Roman" w:cs="Arial"/>
          <w:kern w:val="0"/>
          <w:szCs w:val="24"/>
          <w:lang w:eastAsia="pt-BR"/>
          <w14:ligatures w14:val="none"/>
        </w:rPr>
        <w:t xml:space="preserve">, de acordo com </w:t>
      </w:r>
      <w:r w:rsidR="005E234C" w:rsidRPr="00F7520C">
        <w:rPr>
          <w:rFonts w:eastAsia="Times New Roman" w:cs="Arial"/>
          <w:kern w:val="0"/>
          <w:szCs w:val="24"/>
          <w:lang w:eastAsia="pt-BR"/>
          <w14:ligatures w14:val="none"/>
        </w:rPr>
        <w:t>(</w:t>
      </w:r>
      <w:proofErr w:type="spellStart"/>
      <w:r w:rsidR="005E234C" w:rsidRPr="00F7520C">
        <w:rPr>
          <w:rFonts w:eastAsia="Times New Roman" w:cs="Arial"/>
          <w:kern w:val="0"/>
          <w:szCs w:val="24"/>
          <w:lang w:eastAsia="pt-BR"/>
          <w14:ligatures w14:val="none"/>
        </w:rPr>
        <w:t>Baulé</w:t>
      </w:r>
      <w:proofErr w:type="spellEnd"/>
      <w:r w:rsidR="005E234C" w:rsidRPr="00F7520C">
        <w:rPr>
          <w:rFonts w:eastAsia="Times New Roman" w:cs="Arial"/>
          <w:kern w:val="0"/>
          <w:szCs w:val="24"/>
          <w:lang w:eastAsia="pt-BR"/>
          <w14:ligatures w14:val="none"/>
        </w:rPr>
        <w:t>, 2020)</w:t>
      </w:r>
      <w:r w:rsidR="005E234C">
        <w:rPr>
          <w:rFonts w:eastAsia="Times New Roman" w:cs="Arial"/>
          <w:kern w:val="0"/>
          <w:szCs w:val="24"/>
          <w:lang w:eastAsia="pt-BR"/>
          <w14:ligatures w14:val="none"/>
        </w:rPr>
        <w:t>, o</w:t>
      </w:r>
      <w:r w:rsidRPr="00F7520C">
        <w:rPr>
          <w:rFonts w:eastAsia="Times New Roman" w:cs="Arial"/>
          <w:kern w:val="0"/>
          <w:szCs w:val="24"/>
          <w:lang w:eastAsia="pt-BR"/>
          <w14:ligatures w14:val="none"/>
        </w:rPr>
        <w:t xml:space="preserve"> feedback é usado para melhorar a interface até que ela atenda às necessidades dos usuários</w:t>
      </w:r>
      <w:r w:rsidR="00E7256E">
        <w:rPr>
          <w:rFonts w:eastAsia="Times New Roman" w:cs="Arial"/>
          <w:kern w:val="0"/>
          <w:szCs w:val="24"/>
          <w:lang w:eastAsia="pt-BR"/>
          <w14:ligatures w14:val="none"/>
        </w:rPr>
        <w:t>, e uma vez que a interface está pronta, ela é implementada pelo desenvolvedor.</w:t>
      </w:r>
    </w:p>
    <w:p w14:paraId="69661349" w14:textId="4D79F8B8" w:rsidR="00AC2B55" w:rsidRPr="00AC2B55" w:rsidRDefault="00AC2B55" w:rsidP="00AC2B55">
      <w:pPr>
        <w:spacing w:after="0"/>
        <w:rPr>
          <w:rFonts w:ascii="Calibri" w:eastAsia="Times New Roman" w:hAnsi="Calibri" w:cs="Calibri"/>
          <w:kern w:val="0"/>
          <w:sz w:val="22"/>
          <w:lang w:eastAsia="pt-BR"/>
          <w14:ligatures w14:val="none"/>
        </w:rPr>
      </w:pPr>
    </w:p>
    <w:p w14:paraId="0C0DD03F" w14:textId="77777777" w:rsidR="00341717" w:rsidRDefault="00341717" w:rsidP="00341717">
      <w:pPr>
        <w:spacing w:before="100" w:beforeAutospacing="1" w:after="100" w:afterAutospacing="1"/>
        <w:textAlignment w:val="baseline"/>
        <w:rPr>
          <w:rFonts w:eastAsia="Times New Roman" w:cs="Arial"/>
          <w:kern w:val="0"/>
          <w:sz w:val="20"/>
          <w:szCs w:val="20"/>
          <w:lang w:eastAsia="pt-BR"/>
          <w14:ligatures w14:val="none"/>
        </w:rPr>
      </w:pPr>
      <w:r w:rsidRPr="00A730E7">
        <w:rPr>
          <w:rFonts w:eastAsia="Times New Roman" w:cs="Arial"/>
          <w:kern w:val="0"/>
          <w:sz w:val="20"/>
          <w:szCs w:val="20"/>
          <w:lang w:eastAsia="pt-BR"/>
          <w14:ligatures w14:val="none"/>
        </w:rPr>
        <w:t> </w:t>
      </w:r>
    </w:p>
    <w:p w14:paraId="08FAB138" w14:textId="77777777" w:rsidR="00341717" w:rsidRPr="00DB7F80" w:rsidRDefault="00341717" w:rsidP="00341717">
      <w:pPr>
        <w:spacing w:line="259" w:lineRule="auto"/>
        <w:jc w:val="left"/>
        <w:rPr>
          <w:rFonts w:eastAsia="Times New Roman" w:cs="Arial"/>
          <w:kern w:val="0"/>
          <w:sz w:val="20"/>
          <w:szCs w:val="20"/>
          <w:lang w:eastAsia="pt-BR"/>
          <w14:ligatures w14:val="none"/>
        </w:rPr>
      </w:pPr>
      <w:r>
        <w:rPr>
          <w:rFonts w:eastAsia="Times New Roman" w:cs="Arial"/>
          <w:kern w:val="0"/>
          <w:sz w:val="20"/>
          <w:szCs w:val="20"/>
          <w:lang w:eastAsia="pt-BR"/>
          <w14:ligatures w14:val="none"/>
        </w:rPr>
        <w:br w:type="page"/>
      </w:r>
    </w:p>
    <w:p w14:paraId="146D6AE4" w14:textId="398777FD" w:rsidR="00341717" w:rsidRPr="00DB7F80" w:rsidRDefault="00341717" w:rsidP="000C4F07">
      <w:pPr>
        <w:jc w:val="center"/>
      </w:pPr>
      <w:bookmarkStart w:id="53" w:name="_Toc143127346"/>
      <w:bookmarkStart w:id="54" w:name="_Toc143128511"/>
      <w:bookmarkStart w:id="55" w:name="_Toc152443957"/>
      <w:r w:rsidRPr="00DB7F80">
        <w:lastRenderedPageBreak/>
        <w:t xml:space="preserve">Figura </w:t>
      </w:r>
      <w:r>
        <w:fldChar w:fldCharType="begin"/>
      </w:r>
      <w:r>
        <w:instrText>SEQ Figura \* ARABIC</w:instrText>
      </w:r>
      <w:r>
        <w:fldChar w:fldCharType="separate"/>
      </w:r>
      <w:r w:rsidR="003E4E56">
        <w:rPr>
          <w:noProof/>
        </w:rPr>
        <w:t>12</w:t>
      </w:r>
      <w:r>
        <w:fldChar w:fldCharType="end"/>
      </w:r>
      <w:r w:rsidR="00807800">
        <w:t xml:space="preserve"> –</w:t>
      </w:r>
      <w:r w:rsidRPr="00DB7F80">
        <w:t xml:space="preserve"> Exemplo de </w:t>
      </w:r>
      <w:proofErr w:type="spellStart"/>
      <w:r w:rsidR="00807800">
        <w:t>WireFrame</w:t>
      </w:r>
      <w:bookmarkEnd w:id="53"/>
      <w:bookmarkEnd w:id="54"/>
      <w:bookmarkEnd w:id="55"/>
      <w:proofErr w:type="spellEnd"/>
    </w:p>
    <w:p w14:paraId="44AA737C" w14:textId="0103C58D" w:rsidR="00341717" w:rsidRPr="000C4F07" w:rsidRDefault="00341717" w:rsidP="000C4F07">
      <w:pPr>
        <w:spacing w:before="100" w:beforeAutospacing="1" w:after="100" w:afterAutospacing="1" w:line="240" w:lineRule="auto"/>
        <w:jc w:val="center"/>
        <w:textAlignment w:val="baseline"/>
        <w:rPr>
          <w:rFonts w:eastAsia="Times New Roman" w:cs="Arial"/>
          <w:kern w:val="0"/>
          <w:sz w:val="20"/>
          <w:szCs w:val="20"/>
          <w:lang w:eastAsia="pt-BR"/>
          <w14:ligatures w14:val="none"/>
        </w:rPr>
      </w:pPr>
      <w:r w:rsidRPr="00A730E7">
        <w:rPr>
          <w:rFonts w:ascii="Times New Roman" w:eastAsia="Times New Roman" w:hAnsi="Times New Roman" w:cs="Times New Roman"/>
          <w:noProof/>
          <w:kern w:val="0"/>
          <w:sz w:val="20"/>
          <w:szCs w:val="20"/>
          <w:lang w:eastAsia="pt-BR"/>
          <w14:ligatures w14:val="none"/>
        </w:rPr>
        <w:drawing>
          <wp:inline distT="0" distB="0" distL="0" distR="0" wp14:anchorId="1D584109" wp14:editId="27049F84">
            <wp:extent cx="5760085" cy="4277995"/>
            <wp:effectExtent l="19050" t="19050" r="12065" b="27305"/>
            <wp:docPr id="1812438344" name="Imagem 1812438344"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38344" name="Imagem 1" descr="Diagrama&#10;&#10;Descrição gerada automaticamente com confiança média"/>
                    <pic:cNvPicPr/>
                  </pic:nvPicPr>
                  <pic:blipFill>
                    <a:blip r:embed="rId24"/>
                    <a:stretch>
                      <a:fillRect/>
                    </a:stretch>
                  </pic:blipFill>
                  <pic:spPr>
                    <a:xfrm>
                      <a:off x="0" y="0"/>
                      <a:ext cx="5760085" cy="4277995"/>
                    </a:xfrm>
                    <a:prstGeom prst="rect">
                      <a:avLst/>
                    </a:prstGeom>
                    <a:ln w="12700">
                      <a:solidFill>
                        <a:schemeClr val="tx1"/>
                      </a:solidFill>
                    </a:ln>
                  </pic:spPr>
                </pic:pic>
              </a:graphicData>
            </a:graphic>
          </wp:inline>
        </w:drawing>
      </w:r>
      <w:r w:rsidR="000C4F07" w:rsidRPr="000C4F07">
        <w:rPr>
          <w:rFonts w:eastAsia="Times New Roman" w:cs="Arial"/>
          <w:kern w:val="0"/>
          <w:sz w:val="20"/>
          <w:szCs w:val="20"/>
          <w:lang w:eastAsia="pt-BR"/>
          <w14:ligatures w14:val="none"/>
        </w:rPr>
        <w:t xml:space="preserve"> </w:t>
      </w:r>
      <w:r w:rsidR="000C4F07" w:rsidRPr="00A730E7">
        <w:rPr>
          <w:rFonts w:eastAsia="Times New Roman" w:cs="Arial"/>
          <w:kern w:val="0"/>
          <w:sz w:val="20"/>
          <w:szCs w:val="20"/>
          <w:lang w:eastAsia="pt-BR"/>
          <w14:ligatures w14:val="none"/>
        </w:rPr>
        <w:t>Fonte: (Teixeira, 2015)</w:t>
      </w:r>
    </w:p>
    <w:p w14:paraId="2F4FA421" w14:textId="77777777" w:rsidR="00341717" w:rsidRPr="00DB7F80" w:rsidRDefault="00341717" w:rsidP="00341717">
      <w:pPr>
        <w:spacing w:before="100" w:beforeAutospacing="1" w:after="100" w:afterAutospacing="1" w:line="276" w:lineRule="auto"/>
        <w:jc w:val="center"/>
        <w:textAlignment w:val="baseline"/>
        <w:rPr>
          <w:rFonts w:eastAsia="Times New Roman" w:cs="Arial"/>
          <w:kern w:val="0"/>
          <w:sz w:val="20"/>
          <w:szCs w:val="20"/>
          <w:lang w:eastAsia="pt-BR"/>
          <w14:ligatures w14:val="none"/>
        </w:rPr>
      </w:pPr>
    </w:p>
    <w:p w14:paraId="644F535D" w14:textId="77777777" w:rsidR="006540C6" w:rsidRPr="00E92A54" w:rsidRDefault="006540C6" w:rsidP="006540C6">
      <w:pPr>
        <w:pStyle w:val="Ttulo3"/>
        <w:spacing w:before="0" w:after="120"/>
        <w:ind w:left="709"/>
      </w:pPr>
      <w:bookmarkStart w:id="56" w:name="_Toc152661739"/>
      <w:r w:rsidRPr="00E92A54">
        <w:t>C#</w:t>
      </w:r>
      <w:bookmarkEnd w:id="56"/>
    </w:p>
    <w:p w14:paraId="523DF87E" w14:textId="3B5FC3C9" w:rsidR="006540C6" w:rsidRPr="0090686C" w:rsidRDefault="006540C6" w:rsidP="006540C6">
      <w:pPr>
        <w:spacing w:before="100" w:beforeAutospacing="1" w:after="100" w:afterAutospacing="1"/>
        <w:textAlignment w:val="baseline"/>
        <w:rPr>
          <w:rFonts w:ascii="Times New Roman" w:eastAsia="Times New Roman" w:hAnsi="Times New Roman" w:cs="Times New Roman"/>
          <w:kern w:val="0"/>
          <w:lang w:eastAsia="pt-BR"/>
          <w14:ligatures w14:val="none"/>
        </w:rPr>
      </w:pPr>
      <w:r w:rsidRPr="6D9FB882">
        <w:rPr>
          <w:rFonts w:eastAsia="Times New Roman" w:cs="Arial"/>
          <w:kern w:val="0"/>
          <w:lang w:eastAsia="pt-BR"/>
          <w14:ligatures w14:val="none"/>
        </w:rPr>
        <w:t>C#</w:t>
      </w:r>
      <w:r w:rsidR="002F5E67">
        <w:rPr>
          <w:rFonts w:eastAsia="Times New Roman" w:cs="Arial"/>
          <w:kern w:val="0"/>
          <w:lang w:eastAsia="pt-BR"/>
          <w14:ligatures w14:val="none"/>
        </w:rPr>
        <w:t xml:space="preserve"> (se pronuncia “C-Sharp”)</w:t>
      </w:r>
      <w:r w:rsidRPr="6D9FB882">
        <w:rPr>
          <w:rFonts w:eastAsia="Times New Roman" w:cs="Arial"/>
          <w:kern w:val="0"/>
          <w:lang w:eastAsia="pt-BR"/>
          <w14:ligatures w14:val="none"/>
        </w:rPr>
        <w:t xml:space="preserve"> é uma linguagem de programação moderna criada pela Microsoft, ela é uma linguagem de programação orientada a objetos, fortemente </w:t>
      </w:r>
      <w:proofErr w:type="spellStart"/>
      <w:r w:rsidRPr="6D9FB882">
        <w:rPr>
          <w:rFonts w:eastAsia="Times New Roman" w:cs="Arial"/>
          <w:kern w:val="0"/>
          <w:lang w:eastAsia="pt-BR"/>
          <w14:ligatures w14:val="none"/>
        </w:rPr>
        <w:t>tipada</w:t>
      </w:r>
      <w:proofErr w:type="spellEnd"/>
      <w:r w:rsidRPr="6D9FB882">
        <w:rPr>
          <w:rFonts w:eastAsia="Times New Roman" w:cs="Arial"/>
          <w:kern w:val="0"/>
          <w:lang w:eastAsia="pt-BR"/>
          <w14:ligatures w14:val="none"/>
        </w:rPr>
        <w:t> e versátil</w:t>
      </w:r>
      <w:r w:rsidR="00B969A1">
        <w:rPr>
          <w:rFonts w:eastAsia="Times New Roman" w:cs="Arial"/>
          <w:kern w:val="0"/>
          <w:lang w:eastAsia="pt-BR"/>
          <w14:ligatures w14:val="none"/>
        </w:rPr>
        <w:t>.</w:t>
      </w:r>
      <w:r w:rsidRPr="6D9FB882">
        <w:rPr>
          <w:rFonts w:eastAsia="Times New Roman" w:cs="Arial"/>
          <w:kern w:val="0"/>
          <w:lang w:eastAsia="pt-BR"/>
          <w14:ligatures w14:val="none"/>
        </w:rPr>
        <w:t xml:space="preserve"> De acordo com a Microsoft (2023), o objetivo do C# é possibilitar que os desenvolvedores criem uma ampla variedade de sistemas, sejam eles jogos 2D e 3D, programas web e ou mobile e aplicativos para análise de dados. </w:t>
      </w:r>
      <w:r w:rsidR="00C45256">
        <w:rPr>
          <w:rFonts w:eastAsia="Times New Roman" w:cs="Arial"/>
          <w:kern w:val="0"/>
          <w:lang w:eastAsia="pt-BR"/>
          <w14:ligatures w14:val="none"/>
        </w:rPr>
        <w:t xml:space="preserve">Para </w:t>
      </w:r>
      <w:r w:rsidR="00C45256" w:rsidRPr="00E92A54">
        <w:t>(</w:t>
      </w:r>
      <w:proofErr w:type="spellStart"/>
      <w:r w:rsidR="00C45256" w:rsidRPr="00E92A54">
        <w:t>Carlucci</w:t>
      </w:r>
      <w:proofErr w:type="spellEnd"/>
      <w:r w:rsidR="00C45256" w:rsidRPr="00E92A54">
        <w:t xml:space="preserve"> et al., 2021; </w:t>
      </w:r>
      <w:proofErr w:type="spellStart"/>
      <w:r w:rsidR="00C45256" w:rsidRPr="00E92A54">
        <w:t>Saade</w:t>
      </w:r>
      <w:proofErr w:type="spellEnd"/>
      <w:r w:rsidR="00C45256" w:rsidRPr="00E92A54">
        <w:t>, 201</w:t>
      </w:r>
      <w:r w:rsidR="009623E6">
        <w:t>0</w:t>
      </w:r>
      <w:r w:rsidR="00C45256">
        <w:t>,</w:t>
      </w:r>
      <w:r w:rsidR="00C45256" w:rsidRPr="00E92A54">
        <w:t> </w:t>
      </w:r>
      <w:r w:rsidR="00C45256">
        <w:t>o</w:t>
      </w:r>
      <w:r>
        <w:t xml:space="preserve"> C# é </w:t>
      </w:r>
      <w:r w:rsidRPr="00E92A54">
        <w:t xml:space="preserve">familiar para programadores com experiência em linguagens como C, C++ e Java </w:t>
      </w:r>
    </w:p>
    <w:p w14:paraId="038CD405" w14:textId="307F2E93" w:rsidR="006540C6" w:rsidRPr="00E92A54" w:rsidRDefault="006540C6" w:rsidP="006540C6">
      <w:pPr>
        <w:spacing w:after="120"/>
      </w:pPr>
      <w:r w:rsidRPr="00E92A54">
        <w:t xml:space="preserve">A arquitetura .NET, na qual os programas C# são executados, inclui o Common </w:t>
      </w:r>
      <w:proofErr w:type="spellStart"/>
      <w:r w:rsidRPr="00E92A54">
        <w:t>Language</w:t>
      </w:r>
      <w:proofErr w:type="spellEnd"/>
      <w:r w:rsidRPr="00E92A54">
        <w:t xml:space="preserve"> </w:t>
      </w:r>
      <w:proofErr w:type="spellStart"/>
      <w:r w:rsidRPr="00E92A54">
        <w:t>Runtime</w:t>
      </w:r>
      <w:proofErr w:type="spellEnd"/>
      <w:r w:rsidRPr="00E92A54">
        <w:t xml:space="preserve"> (CLR) e uma extensa biblioteca de classes que suporta uma variedade de funcionalidades </w:t>
      </w:r>
      <w:r w:rsidR="00557767">
        <w:t>como é ressaltado pela</w:t>
      </w:r>
      <w:r w:rsidRPr="00E92A54">
        <w:t xml:space="preserve"> Microsoft </w:t>
      </w:r>
      <w:r w:rsidR="00557767">
        <w:t>(</w:t>
      </w:r>
      <w:r w:rsidRPr="00E92A54">
        <w:t>2022).</w:t>
      </w:r>
    </w:p>
    <w:p w14:paraId="4CAE7711" w14:textId="77777777" w:rsidR="006540C6" w:rsidRPr="00E92A54" w:rsidRDefault="006540C6" w:rsidP="006540C6">
      <w:pPr>
        <w:spacing w:after="120"/>
      </w:pPr>
    </w:p>
    <w:p w14:paraId="22832CF6" w14:textId="08CF13BF" w:rsidR="00807800" w:rsidRPr="001F4AB9" w:rsidRDefault="00807800" w:rsidP="006A39B2">
      <w:pPr>
        <w:jc w:val="center"/>
        <w:rPr>
          <w:szCs w:val="24"/>
        </w:rPr>
      </w:pPr>
      <w:bookmarkStart w:id="57" w:name="_Toc143127347"/>
      <w:bookmarkStart w:id="58" w:name="_Toc143128512"/>
      <w:bookmarkStart w:id="59" w:name="_Toc152443958"/>
      <w:r w:rsidRPr="001F4AB9">
        <w:rPr>
          <w:szCs w:val="24"/>
        </w:rPr>
        <w:t xml:space="preserve">Figura </w:t>
      </w:r>
      <w:r w:rsidRPr="001F4AB9">
        <w:rPr>
          <w:szCs w:val="24"/>
        </w:rPr>
        <w:fldChar w:fldCharType="begin"/>
      </w:r>
      <w:r w:rsidRPr="001F4AB9">
        <w:rPr>
          <w:szCs w:val="24"/>
        </w:rPr>
        <w:instrText xml:space="preserve"> SEQ Figura \* ARABIC </w:instrText>
      </w:r>
      <w:r w:rsidRPr="001F4AB9">
        <w:rPr>
          <w:szCs w:val="24"/>
        </w:rPr>
        <w:fldChar w:fldCharType="separate"/>
      </w:r>
      <w:r w:rsidR="003E4E56">
        <w:rPr>
          <w:noProof/>
          <w:szCs w:val="24"/>
        </w:rPr>
        <w:t>13</w:t>
      </w:r>
      <w:r w:rsidRPr="001F4AB9">
        <w:rPr>
          <w:szCs w:val="24"/>
        </w:rPr>
        <w:fldChar w:fldCharType="end"/>
      </w:r>
      <w:r w:rsidRPr="001F4AB9">
        <w:rPr>
          <w:szCs w:val="24"/>
        </w:rPr>
        <w:t xml:space="preserve"> - Primeiro Exemplo de Código em C#</w:t>
      </w:r>
      <w:bookmarkEnd w:id="57"/>
      <w:bookmarkEnd w:id="58"/>
      <w:bookmarkEnd w:id="59"/>
    </w:p>
    <w:p w14:paraId="06045818" w14:textId="77777777" w:rsidR="006540C6" w:rsidRDefault="006540C6" w:rsidP="000C4F07">
      <w:pPr>
        <w:spacing w:after="0" w:line="240" w:lineRule="auto"/>
        <w:jc w:val="center"/>
      </w:pPr>
      <w:r w:rsidRPr="00E92A54">
        <w:rPr>
          <w:noProof/>
          <w:lang w:eastAsia="pt-BR"/>
        </w:rPr>
        <w:drawing>
          <wp:inline distT="0" distB="0" distL="0" distR="0" wp14:anchorId="653225E0" wp14:editId="6E9FE343">
            <wp:extent cx="5808840" cy="5088467"/>
            <wp:effectExtent l="19050" t="19050" r="20955" b="17145"/>
            <wp:docPr id="1643762015" name="Imagem 1643762015"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62015" name="Imagem 1" descr="Tela de computador&#10;&#10;Descrição gerada automaticamente"/>
                    <pic:cNvPicPr/>
                  </pic:nvPicPr>
                  <pic:blipFill rotWithShape="1">
                    <a:blip r:embed="rId25"/>
                    <a:srcRect r="32973"/>
                    <a:stretch/>
                  </pic:blipFill>
                  <pic:spPr bwMode="auto">
                    <a:xfrm>
                      <a:off x="0" y="0"/>
                      <a:ext cx="5877827" cy="514889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FB43774" w14:textId="77777777" w:rsidR="006540C6" w:rsidRDefault="006540C6" w:rsidP="000C4F07">
      <w:pPr>
        <w:spacing w:after="0" w:line="240" w:lineRule="auto"/>
        <w:jc w:val="center"/>
        <w:rPr>
          <w:sz w:val="20"/>
          <w:szCs w:val="18"/>
        </w:rPr>
      </w:pPr>
      <w:r w:rsidRPr="005044C9">
        <w:rPr>
          <w:sz w:val="20"/>
          <w:szCs w:val="18"/>
        </w:rPr>
        <w:t>Fonte: Do Próprio Autor, 2023.</w:t>
      </w:r>
    </w:p>
    <w:p w14:paraId="2526DCBF" w14:textId="77777777" w:rsidR="00DB7F80" w:rsidRDefault="00DB7F80" w:rsidP="00594739">
      <w:pPr>
        <w:spacing w:after="0" w:line="240" w:lineRule="auto"/>
        <w:rPr>
          <w:sz w:val="20"/>
          <w:szCs w:val="18"/>
        </w:rPr>
      </w:pPr>
    </w:p>
    <w:p w14:paraId="3433E46D" w14:textId="1FBEE536" w:rsidR="00DB7F80" w:rsidRDefault="00DB7F80" w:rsidP="00030618">
      <w:r>
        <w:t xml:space="preserve">Na </w:t>
      </w:r>
      <w:r w:rsidR="00953FB4" w:rsidRPr="00953FB4">
        <w:t>Figura</w:t>
      </w:r>
      <w:r>
        <w:t xml:space="preserve"> 13, </w:t>
      </w:r>
      <w:r w:rsidR="00953FB4" w:rsidRPr="00953FB4">
        <w:t>são apresentadas</w:t>
      </w:r>
      <w:r>
        <w:t xml:space="preserve"> algu</w:t>
      </w:r>
      <w:r w:rsidR="00814A86">
        <w:t xml:space="preserve">mas </w:t>
      </w:r>
      <w:r w:rsidR="00953FB4" w:rsidRPr="00953FB4">
        <w:t>características</w:t>
      </w:r>
      <w:r w:rsidR="00507C12">
        <w:t xml:space="preserve"> do C</w:t>
      </w:r>
      <w:r w:rsidR="00953FB4" w:rsidRPr="00953FB4">
        <w:t>#, tais</w:t>
      </w:r>
      <w:r w:rsidR="00814A86">
        <w:t xml:space="preserve"> como:</w:t>
      </w:r>
    </w:p>
    <w:p w14:paraId="1192B231" w14:textId="4C02BC85" w:rsidR="00030618" w:rsidRDefault="00814A86" w:rsidP="000E3812">
      <w:pPr>
        <w:pStyle w:val="PargrafodaLista"/>
        <w:spacing w:line="360" w:lineRule="auto"/>
        <w:ind w:left="426"/>
      </w:pPr>
      <w:r>
        <w:t>Métodos</w:t>
      </w:r>
      <w:r w:rsidR="00030618">
        <w:t xml:space="preserve">: </w:t>
      </w:r>
      <w:r w:rsidR="00A17973">
        <w:t xml:space="preserve">o C# </w:t>
      </w:r>
      <w:r w:rsidR="007B4179" w:rsidRPr="007B4179">
        <w:t>possui</w:t>
      </w:r>
      <w:r w:rsidR="00A17973">
        <w:t xml:space="preserve"> métodos </w:t>
      </w:r>
      <w:r w:rsidR="007B4179" w:rsidRPr="007B4179">
        <w:t>nativos</w:t>
      </w:r>
      <w:r w:rsidR="00BD55EF">
        <w:t xml:space="preserve"> que </w:t>
      </w:r>
      <w:r w:rsidR="007B4179" w:rsidRPr="007B4179">
        <w:t>manipulam</w:t>
      </w:r>
      <w:r w:rsidR="000A1507">
        <w:t xml:space="preserve"> e </w:t>
      </w:r>
      <w:r w:rsidR="007B4179" w:rsidRPr="007B4179">
        <w:t>modificam</w:t>
      </w:r>
      <w:r w:rsidR="000A1507">
        <w:t xml:space="preserve"> dados</w:t>
      </w:r>
      <w:r w:rsidR="007B4179" w:rsidRPr="007B4179">
        <w:t>,</w:t>
      </w:r>
      <w:r w:rsidR="000A1507">
        <w:t xml:space="preserve"> como textos, datas, números, entre </w:t>
      </w:r>
      <w:r w:rsidR="007B4179" w:rsidRPr="007B4179">
        <w:t>outros</w:t>
      </w:r>
      <w:r w:rsidR="00030618">
        <w:t>.</w:t>
      </w:r>
    </w:p>
    <w:p w14:paraId="09826755" w14:textId="43C75550" w:rsidR="007B4601" w:rsidRDefault="00F02E79" w:rsidP="000E3812">
      <w:pPr>
        <w:pStyle w:val="PargrafodaLista"/>
        <w:spacing w:line="360" w:lineRule="auto"/>
        <w:ind w:left="426"/>
      </w:pPr>
      <w:r>
        <w:t xml:space="preserve">O método </w:t>
      </w:r>
      <w:proofErr w:type="spellStart"/>
      <w:r>
        <w:t>WriteLine</w:t>
      </w:r>
      <w:proofErr w:type="spellEnd"/>
      <w:r w:rsidRPr="00E92A54">
        <w:t xml:space="preserve"> </w:t>
      </w:r>
      <w:r w:rsidR="00AE2CBD">
        <w:t>g</w:t>
      </w:r>
      <w:r w:rsidR="00AE2CBD" w:rsidRPr="00AE2CBD">
        <w:t xml:space="preserve">rava os dados especificados, </w:t>
      </w:r>
      <w:r w:rsidR="000F0F3D" w:rsidRPr="000F0F3D">
        <w:t>seguidos</w:t>
      </w:r>
      <w:r w:rsidR="00AE2CBD" w:rsidRPr="00AE2CBD">
        <w:t xml:space="preserve"> pelo terminador de linha</w:t>
      </w:r>
      <w:r w:rsidR="000F0F3D" w:rsidRPr="000F0F3D">
        <w:t xml:space="preserve">, no </w:t>
      </w:r>
      <w:r w:rsidR="00AE2CBD" w:rsidRPr="00AE2CBD">
        <w:t>fluxo de saída padrão</w:t>
      </w:r>
      <w:r w:rsidR="000F0F3D" w:rsidRPr="000F0F3D">
        <w:t>.</w:t>
      </w:r>
      <w:r w:rsidR="00400ED2">
        <w:t xml:space="preserve"> </w:t>
      </w:r>
      <w:r w:rsidR="0016778B">
        <w:t xml:space="preserve">Nas linhas 8 a 13, </w:t>
      </w:r>
      <w:r w:rsidR="000F0F3D" w:rsidRPr="000F0F3D">
        <w:t>assim</w:t>
      </w:r>
      <w:r w:rsidR="0016778B">
        <w:t xml:space="preserve"> como nas linhas 28, 31, 45 e 48</w:t>
      </w:r>
      <w:r w:rsidR="00807EF8">
        <w:t xml:space="preserve">, os dados passados como </w:t>
      </w:r>
      <w:r w:rsidR="000F0F3D" w:rsidRPr="000F0F3D">
        <w:t xml:space="preserve">parâmetros são direcionados para </w:t>
      </w:r>
      <w:r w:rsidR="005B3F39">
        <w:t xml:space="preserve">a saída padrão do sistema, </w:t>
      </w:r>
      <w:r w:rsidR="000F0F3D" w:rsidRPr="000F0F3D">
        <w:t>que é</w:t>
      </w:r>
      <w:r w:rsidR="005B3F39">
        <w:t xml:space="preserve"> o </w:t>
      </w:r>
      <w:r w:rsidR="009B5850">
        <w:t>console</w:t>
      </w:r>
      <w:r w:rsidR="0006421E">
        <w:t xml:space="preserve">. </w:t>
      </w:r>
      <w:r w:rsidR="006540C6">
        <w:br w:type="page"/>
      </w:r>
    </w:p>
    <w:p w14:paraId="3BBD4BAD" w14:textId="4C35F65B" w:rsidR="006A39B2" w:rsidRDefault="006A39B2" w:rsidP="006A39B2">
      <w:pPr>
        <w:jc w:val="center"/>
      </w:pPr>
      <w:bookmarkStart w:id="60" w:name="_Toc143127348"/>
      <w:bookmarkStart w:id="61" w:name="_Toc143128513"/>
      <w:bookmarkStart w:id="62" w:name="_Toc152443959"/>
      <w:r>
        <w:lastRenderedPageBreak/>
        <w:t xml:space="preserve">Figura </w:t>
      </w:r>
      <w:r>
        <w:fldChar w:fldCharType="begin"/>
      </w:r>
      <w:r>
        <w:instrText>SEQ Figura \* ARABIC</w:instrText>
      </w:r>
      <w:r>
        <w:fldChar w:fldCharType="separate"/>
      </w:r>
      <w:r w:rsidR="003E4E56">
        <w:rPr>
          <w:noProof/>
        </w:rPr>
        <w:t>14</w:t>
      </w:r>
      <w:r>
        <w:fldChar w:fldCharType="end"/>
      </w:r>
      <w:r>
        <w:t xml:space="preserve"> - </w:t>
      </w:r>
      <w:r w:rsidRPr="00394A94">
        <w:t>Segundo Exemplo de Código em C#</w:t>
      </w:r>
      <w:bookmarkEnd w:id="60"/>
      <w:bookmarkEnd w:id="61"/>
      <w:bookmarkEnd w:id="62"/>
    </w:p>
    <w:p w14:paraId="36825E2F" w14:textId="77777777" w:rsidR="006540C6" w:rsidRDefault="006540C6" w:rsidP="000C4F07">
      <w:pPr>
        <w:spacing w:after="0" w:line="240" w:lineRule="auto"/>
        <w:jc w:val="center"/>
      </w:pPr>
      <w:r w:rsidRPr="00E92A54">
        <w:rPr>
          <w:noProof/>
          <w:lang w:eastAsia="pt-BR"/>
        </w:rPr>
        <w:drawing>
          <wp:inline distT="0" distB="0" distL="0" distR="0" wp14:anchorId="7632FCBE" wp14:editId="757EC53E">
            <wp:extent cx="5365031" cy="4882551"/>
            <wp:effectExtent l="19050" t="19050" r="26670" b="13335"/>
            <wp:docPr id="1668632476" name="Imagem 166863247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32476" name="Imagem 1" descr="Texto&#10;&#10;Descrição gerada automaticamente"/>
                    <pic:cNvPicPr/>
                  </pic:nvPicPr>
                  <pic:blipFill rotWithShape="1">
                    <a:blip r:embed="rId26"/>
                    <a:srcRect r="36501"/>
                    <a:stretch/>
                  </pic:blipFill>
                  <pic:spPr bwMode="auto">
                    <a:xfrm>
                      <a:off x="0" y="0"/>
                      <a:ext cx="5393058" cy="49080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263F4A9" w14:textId="77777777" w:rsidR="006540C6" w:rsidRPr="005044C9" w:rsidRDefault="006540C6" w:rsidP="006540C6">
      <w:pPr>
        <w:spacing w:after="0"/>
        <w:jc w:val="center"/>
        <w:rPr>
          <w:sz w:val="20"/>
          <w:szCs w:val="18"/>
        </w:rPr>
      </w:pPr>
      <w:r w:rsidRPr="005044C9">
        <w:rPr>
          <w:sz w:val="20"/>
          <w:szCs w:val="18"/>
        </w:rPr>
        <w:t>Fonte: Do Próprio Autor, 2023.</w:t>
      </w:r>
    </w:p>
    <w:p w14:paraId="7AA7BD6B" w14:textId="77777777" w:rsidR="00DE0CE4" w:rsidRPr="005044C9" w:rsidRDefault="00DE0CE4" w:rsidP="006540C6">
      <w:pPr>
        <w:spacing w:after="0"/>
        <w:jc w:val="center"/>
        <w:rPr>
          <w:sz w:val="20"/>
          <w:szCs w:val="18"/>
        </w:rPr>
      </w:pPr>
    </w:p>
    <w:p w14:paraId="0FA55FF6" w14:textId="31CBC0D6" w:rsidR="002F2288" w:rsidRPr="00E92A54" w:rsidRDefault="002F2288" w:rsidP="007B4601">
      <w:r>
        <w:t xml:space="preserve">Na figura 14, </w:t>
      </w:r>
      <w:r w:rsidR="005B7711" w:rsidRPr="005B7711">
        <w:t xml:space="preserve">há </w:t>
      </w:r>
      <w:r>
        <w:t>alguns métodos</w:t>
      </w:r>
      <w:r w:rsidR="005B7711" w:rsidRPr="005B7711">
        <w:t xml:space="preserve"> adicionais, mencionados</w:t>
      </w:r>
      <w:r>
        <w:t xml:space="preserve"> junto </w:t>
      </w:r>
      <w:r w:rsidR="005B7711" w:rsidRPr="005B7711">
        <w:t xml:space="preserve">com </w:t>
      </w:r>
      <w:r>
        <w:t>a</w:t>
      </w:r>
      <w:r w:rsidR="009D4374">
        <w:t xml:space="preserve"> </w:t>
      </w:r>
      <w:r w:rsidR="005B7711" w:rsidRPr="005B7711">
        <w:t>Figura</w:t>
      </w:r>
      <w:r w:rsidR="009D4374">
        <w:t xml:space="preserve"> 13</w:t>
      </w:r>
      <w:r w:rsidR="00FE11A5">
        <w:t xml:space="preserve">, </w:t>
      </w:r>
      <w:r w:rsidR="005B7711" w:rsidRPr="005B7711">
        <w:t>mas que apresentam</w:t>
      </w:r>
      <w:r w:rsidR="00FE11A5">
        <w:t xml:space="preserve"> outr</w:t>
      </w:r>
      <w:r w:rsidR="00C96ED8">
        <w:t>as estruturas. Na linha 52</w:t>
      </w:r>
      <w:r w:rsidR="00E71449">
        <w:t xml:space="preserve">, </w:t>
      </w:r>
      <w:r w:rsidR="005B7711" w:rsidRPr="005B7711">
        <w:t xml:space="preserve">encontra-se </w:t>
      </w:r>
      <w:r w:rsidR="00E71449">
        <w:t xml:space="preserve">a estrutura </w:t>
      </w:r>
      <w:proofErr w:type="spellStart"/>
      <w:r w:rsidR="009932DC">
        <w:t>W</w:t>
      </w:r>
      <w:r w:rsidR="00E71449">
        <w:t>hile</w:t>
      </w:r>
      <w:proofErr w:type="spellEnd"/>
      <w:r w:rsidR="005B7711" w:rsidRPr="005B7711">
        <w:t>, que consiste em</w:t>
      </w:r>
      <w:r w:rsidR="00E71449">
        <w:t xml:space="preserve"> um bloco de repetição </w:t>
      </w:r>
      <w:r w:rsidR="005B7711" w:rsidRPr="005B7711">
        <w:t>onde</w:t>
      </w:r>
      <w:r w:rsidR="00B713FB">
        <w:t xml:space="preserve"> a condição </w:t>
      </w:r>
      <w:r w:rsidR="005B7711" w:rsidRPr="005B7711">
        <w:t>fornecida</w:t>
      </w:r>
      <w:r w:rsidR="00B713FB">
        <w:t xml:space="preserve"> entre parênteses é </w:t>
      </w:r>
      <w:r w:rsidR="005B7711" w:rsidRPr="005B7711">
        <w:t>verificada</w:t>
      </w:r>
      <w:r w:rsidR="00B713FB">
        <w:t xml:space="preserve"> a cada i</w:t>
      </w:r>
      <w:r w:rsidR="0005761B">
        <w:t xml:space="preserve">teração, </w:t>
      </w:r>
      <w:r w:rsidR="005B7711" w:rsidRPr="005B7711">
        <w:t>executando</w:t>
      </w:r>
      <w:r w:rsidR="0005761B">
        <w:t xml:space="preserve"> o </w:t>
      </w:r>
      <w:r w:rsidR="005B7711" w:rsidRPr="005B7711">
        <w:t>conteúdo dentro das</w:t>
      </w:r>
      <w:r w:rsidR="0005761B">
        <w:t xml:space="preserve"> chaves</w:t>
      </w:r>
      <w:r w:rsidR="005B7711" w:rsidRPr="005B7711">
        <w:t>.</w:t>
      </w:r>
      <w:r w:rsidR="006540C6">
        <w:br w:type="page"/>
      </w:r>
    </w:p>
    <w:p w14:paraId="033E90EA" w14:textId="4385D754" w:rsidR="006A39B2" w:rsidRDefault="006A39B2" w:rsidP="006A39B2">
      <w:pPr>
        <w:jc w:val="center"/>
      </w:pPr>
      <w:bookmarkStart w:id="63" w:name="_Toc143127349"/>
      <w:bookmarkStart w:id="64" w:name="_Toc143128514"/>
      <w:bookmarkStart w:id="65" w:name="_Toc152443960"/>
      <w:r>
        <w:lastRenderedPageBreak/>
        <w:t xml:space="preserve">Figura </w:t>
      </w:r>
      <w:r>
        <w:fldChar w:fldCharType="begin"/>
      </w:r>
      <w:r>
        <w:instrText>SEQ Figura \* ARABIC</w:instrText>
      </w:r>
      <w:r>
        <w:fldChar w:fldCharType="separate"/>
      </w:r>
      <w:r w:rsidR="003E4E56">
        <w:rPr>
          <w:noProof/>
        </w:rPr>
        <w:t>15</w:t>
      </w:r>
      <w:r>
        <w:fldChar w:fldCharType="end"/>
      </w:r>
      <w:r>
        <w:t xml:space="preserve"> - </w:t>
      </w:r>
      <w:r w:rsidRPr="00FB4175">
        <w:t>Terceiro Exemplo de Código em C#</w:t>
      </w:r>
      <w:bookmarkEnd w:id="63"/>
      <w:bookmarkEnd w:id="64"/>
      <w:bookmarkEnd w:id="65"/>
    </w:p>
    <w:p w14:paraId="6DFD35F2" w14:textId="77777777" w:rsidR="006540C6" w:rsidRDefault="006540C6" w:rsidP="000C4F07">
      <w:pPr>
        <w:spacing w:after="0" w:line="240" w:lineRule="auto"/>
        <w:jc w:val="center"/>
      </w:pPr>
      <w:r w:rsidRPr="00E92A54">
        <w:rPr>
          <w:noProof/>
          <w:lang w:eastAsia="pt-BR"/>
        </w:rPr>
        <w:drawing>
          <wp:inline distT="0" distB="0" distL="0" distR="0" wp14:anchorId="133F6123" wp14:editId="453C05DD">
            <wp:extent cx="5486400" cy="5126225"/>
            <wp:effectExtent l="19050" t="19050" r="19050" b="17780"/>
            <wp:docPr id="197263220" name="Imagem 19726322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3220" name="Imagem 1" descr="Texto&#10;&#10;Descrição gerada automaticamente"/>
                    <pic:cNvPicPr/>
                  </pic:nvPicPr>
                  <pic:blipFill rotWithShape="1">
                    <a:blip r:embed="rId27"/>
                    <a:srcRect r="49950" b="19782"/>
                    <a:stretch/>
                  </pic:blipFill>
                  <pic:spPr bwMode="auto">
                    <a:xfrm>
                      <a:off x="0" y="0"/>
                      <a:ext cx="5559595" cy="51946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60B8126" w14:textId="77777777" w:rsidR="006540C6" w:rsidRDefault="006540C6" w:rsidP="000C4F07">
      <w:pPr>
        <w:spacing w:after="0" w:line="240" w:lineRule="auto"/>
        <w:jc w:val="center"/>
        <w:rPr>
          <w:sz w:val="20"/>
          <w:szCs w:val="18"/>
        </w:rPr>
      </w:pPr>
      <w:r w:rsidRPr="005044C9">
        <w:rPr>
          <w:sz w:val="20"/>
          <w:szCs w:val="18"/>
        </w:rPr>
        <w:t>Fonte: Do Próprio Autor, 2023.</w:t>
      </w:r>
    </w:p>
    <w:p w14:paraId="2E43499B" w14:textId="77777777" w:rsidR="007B4601" w:rsidRDefault="007B4601" w:rsidP="006540C6">
      <w:pPr>
        <w:spacing w:after="0"/>
        <w:jc w:val="center"/>
        <w:rPr>
          <w:sz w:val="20"/>
          <w:szCs w:val="18"/>
        </w:rPr>
      </w:pPr>
    </w:p>
    <w:p w14:paraId="22664894" w14:textId="1151CA67" w:rsidR="006540C6" w:rsidRPr="00E92A54" w:rsidRDefault="00280BB3" w:rsidP="000E3812">
      <w:pPr>
        <w:spacing w:line="259" w:lineRule="auto"/>
      </w:pPr>
      <w:r>
        <w:t>Na figura 15</w:t>
      </w:r>
      <w:r w:rsidR="00375CB7" w:rsidRPr="00375CB7">
        <w:t>, existem</w:t>
      </w:r>
      <w:r w:rsidR="00A5360C">
        <w:t xml:space="preserve"> outras </w:t>
      </w:r>
      <w:r w:rsidR="0097709B">
        <w:t>funções</w:t>
      </w:r>
      <w:r w:rsidR="00375CB7" w:rsidRPr="00375CB7">
        <w:t xml:space="preserve"> que também têm associado a </w:t>
      </w:r>
      <w:r w:rsidR="00205354">
        <w:t xml:space="preserve">elas </w:t>
      </w:r>
      <w:r w:rsidR="003B1B73">
        <w:t xml:space="preserve">o tipo </w:t>
      </w:r>
      <w:r w:rsidR="00375CB7" w:rsidRPr="00375CB7">
        <w:t>de</w:t>
      </w:r>
      <w:r w:rsidR="006C6489">
        <w:t xml:space="preserve"> valor a ser retornado</w:t>
      </w:r>
      <w:r w:rsidR="00375CB7" w:rsidRPr="00375CB7">
        <w:t>. Essas funções estão localizadas nas</w:t>
      </w:r>
      <w:r w:rsidR="0013239A">
        <w:t xml:space="preserve"> linhas </w:t>
      </w:r>
      <w:r w:rsidR="005A24E6">
        <w:t xml:space="preserve">91, 98, 105 e 112 </w:t>
      </w:r>
      <w:r w:rsidR="00375CB7" w:rsidRPr="00375CB7">
        <w:t>e são responsáveis por executar</w:t>
      </w:r>
      <w:r w:rsidR="005A24E6">
        <w:t xml:space="preserve"> </w:t>
      </w:r>
      <w:r w:rsidR="00CF420D">
        <w:t xml:space="preserve">as operações matemáticas </w:t>
      </w:r>
      <w:r w:rsidR="00375CB7" w:rsidRPr="00375CB7">
        <w:t>no</w:t>
      </w:r>
      <w:r w:rsidR="00CF420D">
        <w:t xml:space="preserve"> exemplo da calculadora.</w:t>
      </w:r>
      <w:r w:rsidR="006540C6">
        <w:br w:type="page"/>
      </w:r>
    </w:p>
    <w:p w14:paraId="04E23A94" w14:textId="5011FE09" w:rsidR="006A39B2" w:rsidRDefault="006A39B2" w:rsidP="006A39B2">
      <w:pPr>
        <w:jc w:val="center"/>
      </w:pPr>
      <w:bookmarkStart w:id="66" w:name="_Toc143127350"/>
      <w:bookmarkStart w:id="67" w:name="_Toc143128515"/>
      <w:bookmarkStart w:id="68" w:name="_Toc152443961"/>
      <w:r>
        <w:lastRenderedPageBreak/>
        <w:t xml:space="preserve">Figura </w:t>
      </w:r>
      <w:r>
        <w:fldChar w:fldCharType="begin"/>
      </w:r>
      <w:r>
        <w:instrText>SEQ Figura \* ARABIC</w:instrText>
      </w:r>
      <w:r>
        <w:fldChar w:fldCharType="separate"/>
      </w:r>
      <w:r w:rsidR="003E4E56">
        <w:rPr>
          <w:noProof/>
        </w:rPr>
        <w:t>16</w:t>
      </w:r>
      <w:r>
        <w:fldChar w:fldCharType="end"/>
      </w:r>
      <w:r>
        <w:t xml:space="preserve"> - </w:t>
      </w:r>
      <w:r w:rsidRPr="00155ACC">
        <w:t>Resultado da Codificação em C#</w:t>
      </w:r>
      <w:bookmarkEnd w:id="66"/>
      <w:bookmarkEnd w:id="67"/>
      <w:bookmarkEnd w:id="68"/>
    </w:p>
    <w:p w14:paraId="61E07E38" w14:textId="77777777" w:rsidR="006540C6" w:rsidRPr="00E92A54" w:rsidRDefault="006540C6" w:rsidP="000C4F07">
      <w:pPr>
        <w:spacing w:after="0" w:line="240" w:lineRule="auto"/>
        <w:jc w:val="center"/>
      </w:pPr>
      <w:r w:rsidRPr="00E92A54">
        <w:rPr>
          <w:noProof/>
          <w:lang w:eastAsia="pt-BR"/>
        </w:rPr>
        <w:drawing>
          <wp:inline distT="0" distB="0" distL="0" distR="0" wp14:anchorId="64E1AE8F" wp14:editId="29330BEF">
            <wp:extent cx="2916000" cy="2570400"/>
            <wp:effectExtent l="19050" t="19050" r="17780" b="20955"/>
            <wp:docPr id="843319958" name="Imagem 84331995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19958" name="Imagem 15" descr="Texto&#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2916000" cy="2570400"/>
                    </a:xfrm>
                    <a:prstGeom prst="rect">
                      <a:avLst/>
                    </a:prstGeom>
                    <a:ln w="12700">
                      <a:solidFill>
                        <a:schemeClr val="tx1"/>
                      </a:solidFill>
                    </a:ln>
                  </pic:spPr>
                </pic:pic>
              </a:graphicData>
            </a:graphic>
          </wp:inline>
        </w:drawing>
      </w:r>
    </w:p>
    <w:p w14:paraId="7C571809" w14:textId="77777777" w:rsidR="006540C6" w:rsidRPr="005044C9" w:rsidRDefault="006540C6" w:rsidP="000C4F07">
      <w:pPr>
        <w:spacing w:after="0" w:line="240" w:lineRule="auto"/>
        <w:jc w:val="center"/>
        <w:rPr>
          <w:sz w:val="20"/>
          <w:szCs w:val="18"/>
        </w:rPr>
      </w:pPr>
      <w:r w:rsidRPr="005044C9">
        <w:rPr>
          <w:sz w:val="20"/>
          <w:szCs w:val="18"/>
        </w:rPr>
        <w:t>Fonte: Do Próprio Autor, 2023.</w:t>
      </w:r>
    </w:p>
    <w:p w14:paraId="34420E7A" w14:textId="77777777" w:rsidR="006540C6" w:rsidRPr="00E92A54" w:rsidRDefault="006540C6" w:rsidP="006540C6">
      <w:pPr>
        <w:spacing w:after="120"/>
      </w:pPr>
    </w:p>
    <w:p w14:paraId="6A6FA617" w14:textId="22FBCEE0" w:rsidR="006540C6" w:rsidRPr="00235FCD" w:rsidRDefault="006540C6" w:rsidP="006540C6">
      <w:pPr>
        <w:pStyle w:val="Ttulo3"/>
        <w:spacing w:before="0" w:after="120"/>
        <w:ind w:left="709"/>
      </w:pPr>
      <w:bookmarkStart w:id="69" w:name="_Toc152661740"/>
      <w:proofErr w:type="spellStart"/>
      <w:r w:rsidRPr="00E92A54">
        <w:t>Blender</w:t>
      </w:r>
      <w:bookmarkEnd w:id="69"/>
      <w:proofErr w:type="spellEnd"/>
      <w:r>
        <w:t xml:space="preserve"> </w:t>
      </w:r>
    </w:p>
    <w:p w14:paraId="67AAC583" w14:textId="500CEAB2" w:rsidR="0086450D" w:rsidRDefault="0086450D" w:rsidP="00AE2EE1">
      <w:r w:rsidRPr="0086450D">
        <w:t xml:space="preserve">O software </w:t>
      </w:r>
      <w:proofErr w:type="spellStart"/>
      <w:r w:rsidRPr="0086450D">
        <w:t>Blender</w:t>
      </w:r>
      <w:proofErr w:type="spellEnd"/>
      <w:r w:rsidRPr="0086450D">
        <w:t>, um recurso fundamental para a modelagem tridimensional (3D), é destacado por Novelli (2015) como uma ferramenta de código aberto</w:t>
      </w:r>
      <w:r w:rsidR="00AF2601">
        <w:t>, que</w:t>
      </w:r>
      <w:r w:rsidRPr="0086450D">
        <w:t xml:space="preserve"> possibilita a criação, animação, texturização, </w:t>
      </w:r>
      <w:proofErr w:type="spellStart"/>
      <w:r w:rsidRPr="0086450D">
        <w:t>renderização</w:t>
      </w:r>
      <w:proofErr w:type="spellEnd"/>
      <w:r w:rsidRPr="0086450D">
        <w:t xml:space="preserve"> e integração com outras ferramentas de desenvolvimento.</w:t>
      </w:r>
    </w:p>
    <w:p w14:paraId="51F79FD8" w14:textId="3FA27595" w:rsidR="004634C7" w:rsidRDefault="00DE14F9" w:rsidP="00DE14F9">
      <w:r w:rsidRPr="00DE14F9">
        <w:t xml:space="preserve">A compreensão da criação e interação </w:t>
      </w:r>
      <w:r w:rsidR="00951BC6" w:rsidRPr="00951BC6">
        <w:t>com</w:t>
      </w:r>
      <w:r w:rsidR="00AE2EE1" w:rsidRPr="003A0AED">
        <w:t xml:space="preserve"> objetos </w:t>
      </w:r>
      <w:r w:rsidR="00F50E1D">
        <w:t>tridimensionais</w:t>
      </w:r>
      <w:r w:rsidRPr="00DE14F9">
        <w:t xml:space="preserve"> tornou-se</w:t>
      </w:r>
      <w:r w:rsidR="00951BC6" w:rsidRPr="00951BC6">
        <w:t xml:space="preserve"> fundamental </w:t>
      </w:r>
      <w:r w:rsidRPr="00DE14F9">
        <w:t xml:space="preserve">com o crescimento da modelagem 3D. </w:t>
      </w:r>
      <w:r w:rsidR="00D06D3F">
        <w:t>Sendo</w:t>
      </w:r>
      <w:r w:rsidRPr="00DE14F9">
        <w:t xml:space="preserve"> essencial tanto </w:t>
      </w:r>
      <w:r w:rsidR="00AE2EE1" w:rsidRPr="003A0AED">
        <w:t xml:space="preserve">para profissionais </w:t>
      </w:r>
      <w:r w:rsidRPr="00DE14F9">
        <w:t>quanto para</w:t>
      </w:r>
      <w:r w:rsidR="00AE2EE1" w:rsidRPr="003A0AED">
        <w:t xml:space="preserve"> estudantes </w:t>
      </w:r>
      <w:r w:rsidRPr="00DE14F9">
        <w:t>envolvidos no desenvolvimento de</w:t>
      </w:r>
      <w:r w:rsidR="00AE2EE1" w:rsidRPr="003A0AED">
        <w:t xml:space="preserve"> projetos de comunicação e interação humano-computador</w:t>
      </w:r>
      <w:r w:rsidRPr="00DE14F9">
        <w:t xml:space="preserve">, como </w:t>
      </w:r>
      <w:r w:rsidR="005D6AEA">
        <w:t xml:space="preserve">é </w:t>
      </w:r>
      <w:r w:rsidRPr="00DE14F9">
        <w:t>ressaltado por Nunes et al. (</w:t>
      </w:r>
      <w:r w:rsidR="00AE2EE1" w:rsidRPr="00AE2EE1">
        <w:t>2015).</w:t>
      </w:r>
      <w:r w:rsidR="008B6725">
        <w:t xml:space="preserve"> </w:t>
      </w:r>
    </w:p>
    <w:p w14:paraId="7E7F4D8A" w14:textId="77777777" w:rsidR="004634C7" w:rsidRDefault="004634C7" w:rsidP="00DF22A6">
      <w:pPr>
        <w:spacing w:after="120"/>
      </w:pPr>
    </w:p>
    <w:p w14:paraId="2DE6825F" w14:textId="1925A719" w:rsidR="004C47D4" w:rsidDel="004C47D4" w:rsidRDefault="004C47D4" w:rsidP="00CF420D">
      <w:pPr>
        <w:jc w:val="center"/>
      </w:pPr>
    </w:p>
    <w:p w14:paraId="2E8A659C" w14:textId="54FEEFA4" w:rsidR="004C47D4" w:rsidDel="004C47D4" w:rsidRDefault="004C47D4" w:rsidP="00CF420D">
      <w:pPr>
        <w:jc w:val="center"/>
      </w:pPr>
    </w:p>
    <w:p w14:paraId="6A2B51BE" w14:textId="050B6337" w:rsidR="004C47D4" w:rsidDel="004C47D4" w:rsidRDefault="004C47D4" w:rsidP="00CF420D">
      <w:pPr>
        <w:jc w:val="center"/>
      </w:pPr>
    </w:p>
    <w:p w14:paraId="64626DF8" w14:textId="0C8156D9" w:rsidR="004C47D4" w:rsidDel="004C47D4" w:rsidRDefault="004C47D4" w:rsidP="00CF420D">
      <w:pPr>
        <w:jc w:val="center"/>
      </w:pPr>
    </w:p>
    <w:p w14:paraId="39153CE9" w14:textId="0AB74BF1" w:rsidR="004C47D4" w:rsidDel="004C47D4" w:rsidRDefault="004C47D4" w:rsidP="00CF420D">
      <w:pPr>
        <w:jc w:val="center"/>
      </w:pPr>
    </w:p>
    <w:p w14:paraId="224C45B9" w14:textId="77777777" w:rsidR="000C4F07" w:rsidRDefault="000C4F07" w:rsidP="00CF420D">
      <w:pPr>
        <w:jc w:val="center"/>
      </w:pPr>
      <w:bookmarkStart w:id="70" w:name="_Toc143127351"/>
      <w:bookmarkStart w:id="71" w:name="_Toc143128516"/>
      <w:bookmarkStart w:id="72" w:name="_Toc152443962"/>
    </w:p>
    <w:p w14:paraId="5D67266A" w14:textId="4F9EF11C" w:rsidR="00CF420D" w:rsidRDefault="00CF420D" w:rsidP="00CF420D">
      <w:pPr>
        <w:jc w:val="center"/>
      </w:pPr>
      <w:r>
        <w:lastRenderedPageBreak/>
        <w:t>Figura</w:t>
      </w:r>
      <w:r w:rsidR="00EA0C72">
        <w:t xml:space="preserve"> </w:t>
      </w:r>
      <w:r>
        <w:fldChar w:fldCharType="begin"/>
      </w:r>
      <w:r>
        <w:instrText>SEQ Figura \* ARABIC</w:instrText>
      </w:r>
      <w:r>
        <w:fldChar w:fldCharType="separate"/>
      </w:r>
      <w:r w:rsidR="003E4E56">
        <w:rPr>
          <w:noProof/>
        </w:rPr>
        <w:t>17</w:t>
      </w:r>
      <w:r>
        <w:fldChar w:fldCharType="end"/>
      </w:r>
      <w:r>
        <w:t xml:space="preserve"> - </w:t>
      </w:r>
      <w:r w:rsidRPr="007D102D">
        <w:t xml:space="preserve">Exemplo de Imagem No </w:t>
      </w:r>
      <w:proofErr w:type="spellStart"/>
      <w:r w:rsidRPr="007D102D">
        <w:t>Blender</w:t>
      </w:r>
      <w:bookmarkEnd w:id="70"/>
      <w:bookmarkEnd w:id="71"/>
      <w:bookmarkEnd w:id="72"/>
      <w:proofErr w:type="spellEnd"/>
    </w:p>
    <w:p w14:paraId="65000D14" w14:textId="77777777" w:rsidR="006540C6" w:rsidRPr="00E92A54" w:rsidRDefault="006540C6" w:rsidP="000C4F07">
      <w:pPr>
        <w:spacing w:after="0" w:line="240" w:lineRule="auto"/>
        <w:jc w:val="center"/>
      </w:pPr>
      <w:r w:rsidRPr="00E92A54">
        <w:rPr>
          <w:noProof/>
          <w:lang w:eastAsia="pt-BR"/>
        </w:rPr>
        <w:drawing>
          <wp:inline distT="0" distB="0" distL="0" distR="0" wp14:anchorId="60AE5836" wp14:editId="1EF0483B">
            <wp:extent cx="5760085" cy="3239770"/>
            <wp:effectExtent l="19050" t="19050" r="12065" b="17780"/>
            <wp:docPr id="1163050213" name="Imagem 1163050213" descr="Tela de computador com imagem de ga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50213" name="Imagem 3" descr="Tela de computador com imagem de gato&#10;&#10;Descrição gerad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a:ln w="12700">
                      <a:solidFill>
                        <a:schemeClr val="tx1"/>
                      </a:solidFill>
                    </a:ln>
                  </pic:spPr>
                </pic:pic>
              </a:graphicData>
            </a:graphic>
          </wp:inline>
        </w:drawing>
      </w:r>
    </w:p>
    <w:p w14:paraId="4E02AF7A" w14:textId="77777777" w:rsidR="006540C6" w:rsidRPr="00DA7F22" w:rsidRDefault="006540C6" w:rsidP="000C4F07">
      <w:pPr>
        <w:spacing w:after="0" w:line="240" w:lineRule="auto"/>
        <w:jc w:val="center"/>
        <w:rPr>
          <w:sz w:val="20"/>
          <w:szCs w:val="18"/>
        </w:rPr>
      </w:pPr>
      <w:r w:rsidRPr="00DA7F22">
        <w:rPr>
          <w:sz w:val="20"/>
          <w:szCs w:val="18"/>
        </w:rPr>
        <w:t>Fonte: (</w:t>
      </w:r>
      <w:proofErr w:type="spellStart"/>
      <w:r w:rsidRPr="00DA7F22">
        <w:rPr>
          <w:sz w:val="20"/>
          <w:szCs w:val="18"/>
        </w:rPr>
        <w:t>Blender</w:t>
      </w:r>
      <w:proofErr w:type="spellEnd"/>
      <w:r w:rsidRPr="00DA7F22">
        <w:rPr>
          <w:sz w:val="20"/>
          <w:szCs w:val="18"/>
        </w:rPr>
        <w:t>, 2023).</w:t>
      </w:r>
    </w:p>
    <w:p w14:paraId="5812B4C9" w14:textId="77777777" w:rsidR="006540C6" w:rsidRPr="00E92A54" w:rsidRDefault="006540C6" w:rsidP="006540C6"/>
    <w:p w14:paraId="28E8F8E0" w14:textId="77E1D389" w:rsidR="00E92A54" w:rsidRPr="00E92A54" w:rsidRDefault="00E92A54" w:rsidP="00BA3C77">
      <w:pPr>
        <w:pStyle w:val="Ttulo3"/>
        <w:spacing w:before="0" w:after="120"/>
        <w:ind w:left="851" w:hanging="861"/>
      </w:pPr>
      <w:bookmarkStart w:id="73" w:name="_Toc152661741"/>
      <w:bookmarkEnd w:id="27"/>
      <w:proofErr w:type="spellStart"/>
      <w:r w:rsidRPr="00E92A54">
        <w:t>Flutter</w:t>
      </w:r>
      <w:bookmarkEnd w:id="73"/>
      <w:proofErr w:type="spellEnd"/>
      <w:r w:rsidR="00B440AA">
        <w:t xml:space="preserve"> </w:t>
      </w:r>
    </w:p>
    <w:p w14:paraId="3BC24A6A" w14:textId="77777777" w:rsidR="0063735B" w:rsidRDefault="0063735B" w:rsidP="0063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Arial"/>
          <w:kern w:val="0"/>
          <w:szCs w:val="24"/>
          <w:lang w:val="pt-PT" w:eastAsia="pt-BR"/>
          <w14:ligatures w14:val="none"/>
        </w:rPr>
      </w:pPr>
      <w:r w:rsidRPr="0063735B">
        <w:rPr>
          <w:rFonts w:eastAsia="Times New Roman" w:cs="Arial"/>
          <w:kern w:val="0"/>
          <w:szCs w:val="24"/>
          <w:lang w:val="pt-PT" w:eastAsia="pt-BR"/>
          <w14:ligatures w14:val="none"/>
        </w:rPr>
        <w:t>Desenvolvido e desenvolvido pelo Google, o Flutter é um framework de código aberto que faz uso da linguagem de programação Dart, também criada pelo Google, segundo (Venteu; Pinto, 2018), framework são conjuntos de códigos prontos com funções já implementadas para aplicações específicas. propósitos.</w:t>
      </w:r>
    </w:p>
    <w:p w14:paraId="4C78B666" w14:textId="156EBFA7" w:rsidR="0063735B" w:rsidRPr="0063735B" w:rsidRDefault="0063735B" w:rsidP="0063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Arial"/>
          <w:kern w:val="0"/>
          <w:szCs w:val="24"/>
          <w:lang w:eastAsia="pt-BR"/>
          <w14:ligatures w14:val="none"/>
        </w:rPr>
      </w:pPr>
      <w:r w:rsidRPr="0063735B">
        <w:rPr>
          <w:rFonts w:eastAsia="Times New Roman" w:cs="Arial"/>
          <w:kern w:val="0"/>
          <w:szCs w:val="24"/>
          <w:lang w:val="pt-PT" w:eastAsia="pt-BR"/>
          <w14:ligatures w14:val="none"/>
        </w:rPr>
        <w:t>O Flutter se destaca por ser híbrido e versátil, para Budiu (2013 apud MARTINS et al., 2020), as aplicações híbridas tornam-se uma ferramenta ideal para redução de custos, devido à necessidade de construir o código apenas uma vez.</w:t>
      </w:r>
    </w:p>
    <w:p w14:paraId="61E0D949" w14:textId="52A985A4" w:rsidR="001F269E" w:rsidRDefault="001F269E" w:rsidP="797BCE9E">
      <w:pPr>
        <w:spacing w:after="120"/>
        <w:rPr>
          <w:color w:val="FF0000"/>
        </w:rPr>
      </w:pPr>
    </w:p>
    <w:p w14:paraId="24A595A3" w14:textId="348D33A7" w:rsidR="00A152AA" w:rsidRPr="00D87E92" w:rsidRDefault="00D87E92" w:rsidP="001F269E">
      <w:pPr>
        <w:spacing w:line="259" w:lineRule="auto"/>
        <w:jc w:val="left"/>
        <w:rPr>
          <w:color w:val="FF0000"/>
        </w:rPr>
      </w:pPr>
      <w:r>
        <w:rPr>
          <w:color w:val="FF0000"/>
        </w:rPr>
        <w:br w:type="page"/>
      </w:r>
    </w:p>
    <w:p w14:paraId="482CB235" w14:textId="42672F7B" w:rsidR="00A856AD" w:rsidRDefault="00A856AD" w:rsidP="00D87E92">
      <w:pPr>
        <w:jc w:val="center"/>
      </w:pPr>
      <w:bookmarkStart w:id="74" w:name="_Toc143127352"/>
      <w:bookmarkStart w:id="75" w:name="_Toc143128517"/>
      <w:bookmarkStart w:id="76" w:name="_Toc152443963"/>
      <w:r>
        <w:lastRenderedPageBreak/>
        <w:t xml:space="preserve">Figura </w:t>
      </w:r>
      <w:fldSimple w:instr=" SEQ Figura \* ARABIC ">
        <w:r w:rsidR="003E4E56">
          <w:rPr>
            <w:noProof/>
          </w:rPr>
          <w:t>18</w:t>
        </w:r>
      </w:fldSimple>
      <w:r>
        <w:t xml:space="preserve"> - </w:t>
      </w:r>
      <w:r w:rsidRPr="00C364DA">
        <w:t xml:space="preserve">Primeiro Exemplo de Código com </w:t>
      </w:r>
      <w:proofErr w:type="spellStart"/>
      <w:r w:rsidRPr="00C364DA">
        <w:t>Flutter</w:t>
      </w:r>
      <w:bookmarkEnd w:id="74"/>
      <w:bookmarkEnd w:id="75"/>
      <w:bookmarkEnd w:id="76"/>
      <w:proofErr w:type="spellEnd"/>
    </w:p>
    <w:p w14:paraId="4DA97742" w14:textId="69C28842" w:rsidR="00A856AD" w:rsidRDefault="00A856AD" w:rsidP="000C4F07">
      <w:pPr>
        <w:spacing w:after="0" w:line="240" w:lineRule="auto"/>
        <w:jc w:val="center"/>
      </w:pPr>
      <w:r w:rsidRPr="00E92A54">
        <w:rPr>
          <w:noProof/>
          <w:lang w:eastAsia="pt-BR"/>
        </w:rPr>
        <w:drawing>
          <wp:inline distT="0" distB="0" distL="0" distR="0" wp14:anchorId="60825A52" wp14:editId="6B0484B5">
            <wp:extent cx="5184475" cy="4381097"/>
            <wp:effectExtent l="19050" t="19050" r="16510" b="19685"/>
            <wp:docPr id="482432885" name="Imagem 48243288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2885" name="Imagem 1" descr="Texto&#10;&#10;Descrição gerad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5192357" cy="4387757"/>
                    </a:xfrm>
                    <a:prstGeom prst="rect">
                      <a:avLst/>
                    </a:prstGeom>
                    <a:ln w="12700">
                      <a:solidFill>
                        <a:schemeClr val="tx1"/>
                      </a:solidFill>
                    </a:ln>
                  </pic:spPr>
                </pic:pic>
              </a:graphicData>
            </a:graphic>
          </wp:inline>
        </w:drawing>
      </w:r>
    </w:p>
    <w:p w14:paraId="01E03C5D" w14:textId="068756BE" w:rsidR="00897AF3" w:rsidRDefault="006E5968" w:rsidP="000C4F07">
      <w:pPr>
        <w:spacing w:after="0" w:line="240" w:lineRule="auto"/>
        <w:jc w:val="center"/>
        <w:rPr>
          <w:sz w:val="20"/>
          <w:szCs w:val="18"/>
        </w:rPr>
      </w:pPr>
      <w:r w:rsidRPr="005044C9">
        <w:rPr>
          <w:sz w:val="20"/>
          <w:szCs w:val="18"/>
        </w:rPr>
        <w:t>Fonte: Do Próprio Autor, 2023.</w:t>
      </w:r>
    </w:p>
    <w:p w14:paraId="69EAB5D7" w14:textId="77777777" w:rsidR="00EC1F33" w:rsidRDefault="00EC1F33" w:rsidP="00E243C8"/>
    <w:p w14:paraId="111778AA" w14:textId="27DEA141" w:rsidR="00897AF3" w:rsidRDefault="00EC1F33" w:rsidP="00E243C8">
      <w:r>
        <w:t xml:space="preserve">Na </w:t>
      </w:r>
      <w:r w:rsidR="00DA4CB7" w:rsidRPr="00DA4CB7">
        <w:t>Figura</w:t>
      </w:r>
      <w:r>
        <w:t xml:space="preserve"> 18, </w:t>
      </w:r>
      <w:r w:rsidR="00DA4CB7" w:rsidRPr="00DA4CB7">
        <w:t>está apresentado</w:t>
      </w:r>
      <w:r>
        <w:t xml:space="preserve"> o primeiro trecho de exemplo </w:t>
      </w:r>
      <w:r w:rsidR="00DA4CB7" w:rsidRPr="00DA4CB7">
        <w:t>de</w:t>
      </w:r>
      <w:r>
        <w:t xml:space="preserve"> código </w:t>
      </w:r>
      <w:r w:rsidR="00DA4CB7" w:rsidRPr="00DA4CB7">
        <w:t>utilizando</w:t>
      </w:r>
      <w:r>
        <w:t xml:space="preserve"> o </w:t>
      </w:r>
      <w:proofErr w:type="spellStart"/>
      <w:r>
        <w:t>Flutter</w:t>
      </w:r>
      <w:proofErr w:type="spellEnd"/>
      <w:r>
        <w:t xml:space="preserve">. </w:t>
      </w:r>
      <w:r w:rsidR="0049088A">
        <w:t xml:space="preserve">Na linha 3, </w:t>
      </w:r>
      <w:r w:rsidR="00DA4CB7" w:rsidRPr="00DA4CB7">
        <w:t>está</w:t>
      </w:r>
      <w:r w:rsidR="0049088A">
        <w:t xml:space="preserve"> o método </w:t>
      </w:r>
      <w:proofErr w:type="spellStart"/>
      <w:r w:rsidR="0049088A">
        <w:t>Main</w:t>
      </w:r>
      <w:proofErr w:type="spellEnd"/>
      <w:r w:rsidR="00DA4CB7" w:rsidRPr="00DA4CB7">
        <w:t>, responsável por iniciar</w:t>
      </w:r>
      <w:r w:rsidR="0049088A">
        <w:t xml:space="preserve"> o código</w:t>
      </w:r>
      <w:r w:rsidR="005467F3">
        <w:t xml:space="preserve"> </w:t>
      </w:r>
      <w:r w:rsidR="00DA4CB7" w:rsidRPr="00DA4CB7">
        <w:t>através</w:t>
      </w:r>
      <w:r w:rsidR="005467F3">
        <w:t xml:space="preserve"> do </w:t>
      </w:r>
      <w:proofErr w:type="spellStart"/>
      <w:r w:rsidR="005467F3">
        <w:t>runApp</w:t>
      </w:r>
      <w:proofErr w:type="spellEnd"/>
      <w:r w:rsidR="00DA4CB7" w:rsidRPr="00DA4CB7">
        <w:t>,</w:t>
      </w:r>
      <w:r w:rsidR="005467F3">
        <w:t xml:space="preserve"> </w:t>
      </w:r>
      <w:r w:rsidR="008E0487">
        <w:t xml:space="preserve">que recebe como parâmetro o </w:t>
      </w:r>
      <w:proofErr w:type="spellStart"/>
      <w:r w:rsidR="008E0487">
        <w:t>Widget</w:t>
      </w:r>
      <w:proofErr w:type="spellEnd"/>
      <w:r w:rsidR="008E0487">
        <w:t xml:space="preserve">, </w:t>
      </w:r>
      <w:r w:rsidR="00DA4CB7" w:rsidRPr="00DA4CB7">
        <w:t>representando a página em questão</w:t>
      </w:r>
      <w:r w:rsidR="008E0487">
        <w:t xml:space="preserve"> no código </w:t>
      </w:r>
      <w:r w:rsidR="00DA4CB7" w:rsidRPr="00DA4CB7">
        <w:t>mencionado.</w:t>
      </w:r>
      <w:r w:rsidR="00CA67EC">
        <w:t xml:space="preserve"> </w:t>
      </w:r>
      <w:r w:rsidR="00DC53D8">
        <w:t xml:space="preserve">Na linha 7, é criado uma classe que </w:t>
      </w:r>
      <w:r w:rsidR="00657E4F">
        <w:t>herda</w:t>
      </w:r>
      <w:r w:rsidR="00DC53D8">
        <w:t xml:space="preserve"> </w:t>
      </w:r>
      <w:r w:rsidR="0044483A">
        <w:t xml:space="preserve">o </w:t>
      </w:r>
      <w:proofErr w:type="spellStart"/>
      <w:r w:rsidR="0044483A">
        <w:t>StatefulWidget</w:t>
      </w:r>
      <w:proofErr w:type="spellEnd"/>
      <w:r w:rsidR="0044483A">
        <w:t xml:space="preserve">, classe essa que cria um </w:t>
      </w:r>
      <w:proofErr w:type="spellStart"/>
      <w:r w:rsidR="0044483A">
        <w:t>Widget</w:t>
      </w:r>
      <w:proofErr w:type="spellEnd"/>
      <w:r w:rsidR="0044483A">
        <w:t xml:space="preserve"> com mudança de estado, portando, tudo o que estender essa classe poderá </w:t>
      </w:r>
      <w:r w:rsidR="004F6AF1">
        <w:t xml:space="preserve">usar eventos </w:t>
      </w:r>
      <w:r w:rsidR="00D739D9">
        <w:t xml:space="preserve">que mudam </w:t>
      </w:r>
      <w:r w:rsidR="00CA4A03">
        <w:t xml:space="preserve">o estado de uma tela. </w:t>
      </w:r>
      <w:r w:rsidR="00472146">
        <w:t xml:space="preserve">Na linha 12, há </w:t>
      </w:r>
      <w:r w:rsidR="009944A5">
        <w:t xml:space="preserve">uma classe que herda o </w:t>
      </w:r>
      <w:proofErr w:type="spellStart"/>
      <w:r w:rsidR="009944A5">
        <w:t>State</w:t>
      </w:r>
      <w:proofErr w:type="spellEnd"/>
      <w:r w:rsidR="003475C6">
        <w:t xml:space="preserve"> do tipo </w:t>
      </w:r>
      <w:proofErr w:type="spellStart"/>
      <w:r w:rsidR="003475C6">
        <w:t>CounterApp</w:t>
      </w:r>
      <w:proofErr w:type="spellEnd"/>
      <w:r w:rsidR="003475C6">
        <w:t xml:space="preserve">. Dessa forma, o </w:t>
      </w:r>
      <w:r w:rsidR="003A7252">
        <w:t xml:space="preserve">que está dentro dessa segunda classe </w:t>
      </w:r>
      <w:r w:rsidR="008369F3">
        <w:t xml:space="preserve">está dentro do ciclo de vida iniciado </w:t>
      </w:r>
      <w:r w:rsidR="005D72B9">
        <w:t xml:space="preserve">da classe </w:t>
      </w:r>
      <w:proofErr w:type="spellStart"/>
      <w:r w:rsidR="005D72B9">
        <w:t>CounterApp</w:t>
      </w:r>
      <w:proofErr w:type="spellEnd"/>
      <w:r w:rsidR="008A5797">
        <w:t xml:space="preserve"> inicializados nas linhas 7 a 9. </w:t>
      </w:r>
      <w:r w:rsidR="00897AF3">
        <w:br w:type="page"/>
      </w:r>
    </w:p>
    <w:p w14:paraId="76CB5C82" w14:textId="77777777" w:rsidR="00E243C8" w:rsidRDefault="00E243C8" w:rsidP="00E243C8"/>
    <w:p w14:paraId="61048C4D" w14:textId="77777777" w:rsidR="006E5968" w:rsidRPr="005044C9" w:rsidRDefault="006E5968" w:rsidP="00B02F64">
      <w:pPr>
        <w:spacing w:after="0"/>
        <w:jc w:val="center"/>
        <w:rPr>
          <w:sz w:val="20"/>
          <w:szCs w:val="18"/>
        </w:rPr>
      </w:pPr>
    </w:p>
    <w:p w14:paraId="1430E029" w14:textId="5A27540A" w:rsidR="00F50A3D" w:rsidRPr="00F50A3D" w:rsidRDefault="00F50A3D" w:rsidP="00F50A3D">
      <w:pPr>
        <w:pStyle w:val="Legenda"/>
        <w:keepNext/>
        <w:spacing w:line="276" w:lineRule="auto"/>
        <w:jc w:val="center"/>
        <w:rPr>
          <w:i w:val="0"/>
          <w:iCs w:val="0"/>
          <w:color w:val="000000" w:themeColor="text1"/>
          <w:sz w:val="24"/>
          <w:szCs w:val="24"/>
        </w:rPr>
      </w:pPr>
      <w:bookmarkStart w:id="77" w:name="_Toc143127353"/>
      <w:bookmarkStart w:id="78" w:name="_Toc143128518"/>
      <w:bookmarkStart w:id="79" w:name="_Toc152443964"/>
      <w:r w:rsidRPr="00F50A3D">
        <w:rPr>
          <w:i w:val="0"/>
          <w:iCs w:val="0"/>
          <w:color w:val="000000" w:themeColor="text1"/>
          <w:sz w:val="24"/>
          <w:szCs w:val="24"/>
        </w:rPr>
        <w:t xml:space="preserve">Figura </w:t>
      </w:r>
      <w:r w:rsidRPr="00F50A3D">
        <w:rPr>
          <w:i w:val="0"/>
          <w:iCs w:val="0"/>
          <w:color w:val="000000" w:themeColor="text1"/>
          <w:sz w:val="24"/>
          <w:szCs w:val="24"/>
        </w:rPr>
        <w:fldChar w:fldCharType="begin"/>
      </w:r>
      <w:r w:rsidRPr="00F50A3D">
        <w:rPr>
          <w:i w:val="0"/>
          <w:iCs w:val="0"/>
          <w:color w:val="000000" w:themeColor="text1"/>
          <w:sz w:val="24"/>
          <w:szCs w:val="24"/>
        </w:rPr>
        <w:instrText xml:space="preserve"> SEQ Figura \* ARABIC </w:instrText>
      </w:r>
      <w:r w:rsidRPr="00F50A3D">
        <w:rPr>
          <w:i w:val="0"/>
          <w:iCs w:val="0"/>
          <w:color w:val="000000" w:themeColor="text1"/>
          <w:sz w:val="24"/>
          <w:szCs w:val="24"/>
        </w:rPr>
        <w:fldChar w:fldCharType="separate"/>
      </w:r>
      <w:r w:rsidR="003E4E56">
        <w:rPr>
          <w:i w:val="0"/>
          <w:iCs w:val="0"/>
          <w:noProof/>
          <w:color w:val="000000" w:themeColor="text1"/>
          <w:sz w:val="24"/>
          <w:szCs w:val="24"/>
        </w:rPr>
        <w:t>19</w:t>
      </w:r>
      <w:r w:rsidRPr="00F50A3D">
        <w:rPr>
          <w:i w:val="0"/>
          <w:iCs w:val="0"/>
          <w:color w:val="000000" w:themeColor="text1"/>
          <w:sz w:val="24"/>
          <w:szCs w:val="24"/>
        </w:rPr>
        <w:fldChar w:fldCharType="end"/>
      </w:r>
      <w:r w:rsidRPr="00F50A3D">
        <w:rPr>
          <w:i w:val="0"/>
          <w:iCs w:val="0"/>
          <w:color w:val="000000" w:themeColor="text1"/>
          <w:sz w:val="24"/>
          <w:szCs w:val="24"/>
        </w:rPr>
        <w:t xml:space="preserve"> - Segundo Exemplo de Código com </w:t>
      </w:r>
      <w:proofErr w:type="spellStart"/>
      <w:r w:rsidRPr="00F50A3D">
        <w:rPr>
          <w:i w:val="0"/>
          <w:iCs w:val="0"/>
          <w:color w:val="000000" w:themeColor="text1"/>
          <w:sz w:val="24"/>
          <w:szCs w:val="24"/>
        </w:rPr>
        <w:t>Flutter</w:t>
      </w:r>
      <w:bookmarkEnd w:id="77"/>
      <w:bookmarkEnd w:id="78"/>
      <w:bookmarkEnd w:id="79"/>
      <w:proofErr w:type="spellEnd"/>
    </w:p>
    <w:p w14:paraId="6E7B2753" w14:textId="02CD952B" w:rsidR="00E92A54" w:rsidRPr="005044C9" w:rsidRDefault="00E92A54" w:rsidP="00C03371">
      <w:pPr>
        <w:spacing w:after="120" w:line="240" w:lineRule="auto"/>
        <w:jc w:val="center"/>
        <w:rPr>
          <w:sz w:val="20"/>
          <w:szCs w:val="18"/>
        </w:rPr>
      </w:pPr>
      <w:r w:rsidRPr="00E92A54">
        <w:rPr>
          <w:noProof/>
          <w:lang w:eastAsia="pt-BR"/>
        </w:rPr>
        <w:drawing>
          <wp:inline distT="0" distB="0" distL="0" distR="0" wp14:anchorId="1C2D33D3" wp14:editId="128EF03F">
            <wp:extent cx="5468113" cy="5449060"/>
            <wp:effectExtent l="19050" t="19050" r="18415" b="18415"/>
            <wp:docPr id="2124991397" name="Imagem 2124991397"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91397" name="Imagem 2" descr="Uma imagem contendo Texto&#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468113" cy="5449060"/>
                    </a:xfrm>
                    <a:prstGeom prst="rect">
                      <a:avLst/>
                    </a:prstGeom>
                    <a:ln w="12700">
                      <a:solidFill>
                        <a:schemeClr val="tx1"/>
                      </a:solidFill>
                    </a:ln>
                  </pic:spPr>
                </pic:pic>
              </a:graphicData>
            </a:graphic>
          </wp:inline>
        </w:drawing>
      </w:r>
      <w:r w:rsidR="006E5968" w:rsidRPr="006E5968">
        <w:t xml:space="preserve"> </w:t>
      </w:r>
      <w:r w:rsidR="00F50A3D" w:rsidRPr="005044C9">
        <w:rPr>
          <w:sz w:val="20"/>
          <w:szCs w:val="18"/>
        </w:rPr>
        <w:t>Fonte: Do Próprio Autor, 2023.</w:t>
      </w:r>
    </w:p>
    <w:p w14:paraId="56EA3437" w14:textId="77777777" w:rsidR="000800E7" w:rsidRDefault="000800E7" w:rsidP="000800E7"/>
    <w:p w14:paraId="350403F5" w14:textId="022169F3" w:rsidR="00532801" w:rsidRPr="00E92A54" w:rsidRDefault="00B30D4A" w:rsidP="000800E7">
      <w:r>
        <w:t xml:space="preserve">Na continuação do código registrado na imagem 18, temos </w:t>
      </w:r>
      <w:r w:rsidR="004E2B4F">
        <w:t xml:space="preserve">um método build com o retorno do tipo </w:t>
      </w:r>
      <w:proofErr w:type="spellStart"/>
      <w:r w:rsidR="004E2B4F">
        <w:t>Widget</w:t>
      </w:r>
      <w:proofErr w:type="spellEnd"/>
      <w:r w:rsidR="004E2B4F">
        <w:t xml:space="preserve">, na qual </w:t>
      </w:r>
      <w:r w:rsidR="0084476A">
        <w:t xml:space="preserve">o </w:t>
      </w:r>
      <w:proofErr w:type="spellStart"/>
      <w:r w:rsidR="0084476A">
        <w:t>Widget</w:t>
      </w:r>
      <w:proofErr w:type="spellEnd"/>
      <w:r w:rsidR="0084476A">
        <w:t xml:space="preserve"> do </w:t>
      </w:r>
      <w:proofErr w:type="spellStart"/>
      <w:r w:rsidR="0084476A">
        <w:t>Flutter</w:t>
      </w:r>
      <w:proofErr w:type="spellEnd"/>
      <w:r w:rsidR="0084476A">
        <w:t xml:space="preserve"> dentro dele, no caso o </w:t>
      </w:r>
      <w:proofErr w:type="spellStart"/>
      <w:r w:rsidR="0084476A">
        <w:t>MaterialApp</w:t>
      </w:r>
      <w:proofErr w:type="spellEnd"/>
      <w:r w:rsidR="0084476A">
        <w:t xml:space="preserve"> inicializado na linha 29, será retornado após sua chamada.</w:t>
      </w:r>
      <w:r w:rsidR="007F384F">
        <w:t xml:space="preserve"> Essa imagem é um exemplo também de como funciona </w:t>
      </w:r>
      <w:r w:rsidR="000800E7">
        <w:t xml:space="preserve">a formação em cascata de </w:t>
      </w:r>
      <w:proofErr w:type="spellStart"/>
      <w:r w:rsidR="000800E7">
        <w:t>widgets</w:t>
      </w:r>
      <w:proofErr w:type="spellEnd"/>
      <w:r w:rsidR="000800E7">
        <w:t xml:space="preserve"> no </w:t>
      </w:r>
      <w:proofErr w:type="spellStart"/>
      <w:r w:rsidR="000800E7">
        <w:t>Flutter</w:t>
      </w:r>
      <w:proofErr w:type="spellEnd"/>
      <w:r w:rsidR="000800E7">
        <w:t xml:space="preserve">, que possibilita a construção de páginas da aplicação. </w:t>
      </w:r>
      <w:r w:rsidR="004E2B4F">
        <w:t xml:space="preserve"> </w:t>
      </w:r>
      <w:r w:rsidR="008E74A5">
        <w:br w:type="page"/>
      </w:r>
    </w:p>
    <w:p w14:paraId="7BF658B7" w14:textId="11516996" w:rsidR="00235FCD" w:rsidRDefault="00235FCD" w:rsidP="00A33333">
      <w:pPr>
        <w:spacing w:line="276" w:lineRule="auto"/>
        <w:jc w:val="center"/>
      </w:pPr>
      <w:bookmarkStart w:id="80" w:name="_Toc143127354"/>
      <w:bookmarkStart w:id="81" w:name="_Toc143128519"/>
      <w:bookmarkStart w:id="82" w:name="_Toc152443965"/>
      <w:r>
        <w:lastRenderedPageBreak/>
        <w:t xml:space="preserve">Figura </w:t>
      </w:r>
      <w:r>
        <w:fldChar w:fldCharType="begin"/>
      </w:r>
      <w:r>
        <w:instrText>SEQ Figura \* ARABIC</w:instrText>
      </w:r>
      <w:r>
        <w:fldChar w:fldCharType="separate"/>
      </w:r>
      <w:r w:rsidR="003E4E56">
        <w:rPr>
          <w:noProof/>
        </w:rPr>
        <w:t>20</w:t>
      </w:r>
      <w:r>
        <w:fldChar w:fldCharType="end"/>
      </w:r>
      <w:r>
        <w:t xml:space="preserve"> </w:t>
      </w:r>
      <w:r w:rsidR="009718DD">
        <w:t>–</w:t>
      </w:r>
      <w:r>
        <w:t xml:space="preserve"> </w:t>
      </w:r>
      <w:r w:rsidR="00DC5300">
        <w:t>Resultado</w:t>
      </w:r>
      <w:r w:rsidR="009718DD">
        <w:t xml:space="preserve"> da Codificação </w:t>
      </w:r>
      <w:r>
        <w:t xml:space="preserve">com </w:t>
      </w:r>
      <w:proofErr w:type="spellStart"/>
      <w:r>
        <w:t>Flutter</w:t>
      </w:r>
      <w:bookmarkEnd w:id="80"/>
      <w:bookmarkEnd w:id="81"/>
      <w:bookmarkEnd w:id="82"/>
      <w:proofErr w:type="spellEnd"/>
    </w:p>
    <w:p w14:paraId="5313AD36" w14:textId="658C2996" w:rsidR="000A7C60" w:rsidRPr="005044C9" w:rsidRDefault="00E92A54" w:rsidP="001C118A">
      <w:pPr>
        <w:spacing w:after="0" w:line="240" w:lineRule="auto"/>
        <w:jc w:val="center"/>
        <w:rPr>
          <w:sz w:val="20"/>
          <w:szCs w:val="18"/>
        </w:rPr>
      </w:pPr>
      <w:r w:rsidRPr="00E92A54">
        <w:rPr>
          <w:noProof/>
          <w:lang w:eastAsia="pt-BR"/>
        </w:rPr>
        <w:drawing>
          <wp:inline distT="0" distB="0" distL="0" distR="0" wp14:anchorId="1D866A1B" wp14:editId="627F257C">
            <wp:extent cx="5760085" cy="3244850"/>
            <wp:effectExtent l="19050" t="19050" r="12065" b="12700"/>
            <wp:docPr id="1362756441" name="Imagem 136275644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6441" name="Imagem 3" descr="Uma imagem contendo Interface gráfica do usuário&#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5760085" cy="3244850"/>
                    </a:xfrm>
                    <a:prstGeom prst="rect">
                      <a:avLst/>
                    </a:prstGeom>
                    <a:ln w="12700">
                      <a:solidFill>
                        <a:schemeClr val="tx1"/>
                      </a:solidFill>
                    </a:ln>
                  </pic:spPr>
                </pic:pic>
              </a:graphicData>
            </a:graphic>
          </wp:inline>
        </w:drawing>
      </w:r>
      <w:r w:rsidR="00453DBE" w:rsidRPr="00453DBE">
        <w:t xml:space="preserve"> </w:t>
      </w:r>
      <w:r w:rsidRPr="005044C9">
        <w:rPr>
          <w:sz w:val="20"/>
          <w:szCs w:val="18"/>
        </w:rPr>
        <w:t>Fonte: Do Próprio Autor, 2023.</w:t>
      </w:r>
    </w:p>
    <w:p w14:paraId="77CB4F37" w14:textId="77777777" w:rsidR="00453DBE" w:rsidRPr="00453DBE" w:rsidRDefault="00453DBE" w:rsidP="00D776C0">
      <w:pPr>
        <w:spacing w:after="120"/>
        <w:jc w:val="center"/>
      </w:pPr>
    </w:p>
    <w:p w14:paraId="615D508B" w14:textId="1E40019E" w:rsidR="00E92A54" w:rsidRPr="00E92A54" w:rsidRDefault="00E92A54" w:rsidP="00BA3C77">
      <w:pPr>
        <w:pStyle w:val="Ttulo3"/>
        <w:spacing w:before="0" w:after="120"/>
        <w:ind w:left="709"/>
      </w:pPr>
      <w:bookmarkStart w:id="83" w:name="_Toc138758347"/>
      <w:bookmarkStart w:id="84" w:name="_Toc152661742"/>
      <w:r w:rsidRPr="00E92A54">
        <w:t>Banco de Dados Não Relacional</w:t>
      </w:r>
      <w:bookmarkEnd w:id="83"/>
      <w:bookmarkEnd w:id="84"/>
      <w:r w:rsidR="00F920D3">
        <w:t xml:space="preserve"> </w:t>
      </w:r>
    </w:p>
    <w:p w14:paraId="1650C41E" w14:textId="4BB8F92C" w:rsidR="00465A25" w:rsidRPr="00465A25" w:rsidRDefault="00465A25" w:rsidP="00465A25">
      <w:pPr>
        <w:pStyle w:val="pf0"/>
        <w:spacing w:line="360" w:lineRule="auto"/>
        <w:jc w:val="both"/>
        <w:rPr>
          <w:rFonts w:ascii="Arial" w:hAnsi="Arial" w:cs="Arial"/>
        </w:rPr>
      </w:pPr>
      <w:r w:rsidRPr="00465A25">
        <w:rPr>
          <w:rStyle w:val="cf01"/>
          <w:rFonts w:ascii="Arial" w:eastAsiaTheme="majorEastAsia" w:hAnsi="Arial" w:cs="Arial"/>
          <w:sz w:val="24"/>
          <w:szCs w:val="24"/>
        </w:rPr>
        <w:t>Com o avanço e a disseminação da internet</w:t>
      </w:r>
      <w:r w:rsidR="00AB2C9D">
        <w:rPr>
          <w:rStyle w:val="cf01"/>
          <w:rFonts w:ascii="Arial" w:eastAsiaTheme="majorEastAsia" w:hAnsi="Arial" w:cs="Arial"/>
          <w:sz w:val="24"/>
          <w:szCs w:val="24"/>
        </w:rPr>
        <w:t xml:space="preserve"> e a </w:t>
      </w:r>
      <w:r w:rsidR="00814874">
        <w:rPr>
          <w:rStyle w:val="cf01"/>
          <w:rFonts w:ascii="Arial" w:eastAsiaTheme="majorEastAsia" w:hAnsi="Arial" w:cs="Arial"/>
          <w:sz w:val="24"/>
          <w:szCs w:val="24"/>
        </w:rPr>
        <w:t>grande demanda para armazenamento de dados</w:t>
      </w:r>
      <w:r w:rsidRPr="00465A25">
        <w:rPr>
          <w:rStyle w:val="cf01"/>
          <w:rFonts w:ascii="Arial" w:eastAsiaTheme="majorEastAsia" w:hAnsi="Arial" w:cs="Arial"/>
          <w:sz w:val="24"/>
          <w:szCs w:val="24"/>
        </w:rPr>
        <w:t xml:space="preserve">, David </w:t>
      </w:r>
      <w:proofErr w:type="spellStart"/>
      <w:r w:rsidRPr="00465A25">
        <w:rPr>
          <w:rStyle w:val="cf01"/>
          <w:rFonts w:ascii="Arial" w:eastAsiaTheme="majorEastAsia" w:hAnsi="Arial" w:cs="Arial"/>
          <w:sz w:val="24"/>
          <w:szCs w:val="24"/>
        </w:rPr>
        <w:t>Paniz</w:t>
      </w:r>
      <w:proofErr w:type="spellEnd"/>
      <w:r w:rsidRPr="00465A25">
        <w:rPr>
          <w:rStyle w:val="cf01"/>
          <w:rFonts w:ascii="Arial" w:eastAsiaTheme="majorEastAsia" w:hAnsi="Arial" w:cs="Arial"/>
          <w:sz w:val="24"/>
          <w:szCs w:val="24"/>
        </w:rPr>
        <w:t xml:space="preserve"> (2016) observa que surgiram novas demandas em termos de desempenho, volume de dados e complexidade de implementação, acompanhadas por inovações relacionadas à persistência de dados.</w:t>
      </w:r>
    </w:p>
    <w:p w14:paraId="338069E6" w14:textId="56219998" w:rsidR="00465A25" w:rsidRPr="00465A25" w:rsidRDefault="00F07AB1" w:rsidP="00465A25">
      <w:pPr>
        <w:pStyle w:val="pf0"/>
        <w:spacing w:line="360" w:lineRule="auto"/>
        <w:jc w:val="both"/>
        <w:rPr>
          <w:rFonts w:ascii="Arial" w:hAnsi="Arial" w:cs="Arial"/>
        </w:rPr>
      </w:pPr>
      <w:r>
        <w:rPr>
          <w:rStyle w:val="cf01"/>
          <w:rFonts w:ascii="Arial" w:eastAsiaTheme="majorEastAsia" w:hAnsi="Arial" w:cs="Arial"/>
          <w:sz w:val="24"/>
          <w:szCs w:val="24"/>
        </w:rPr>
        <w:t>O</w:t>
      </w:r>
      <w:r w:rsidRPr="00465A25">
        <w:rPr>
          <w:rStyle w:val="cf01"/>
          <w:rFonts w:ascii="Arial" w:eastAsiaTheme="majorEastAsia" w:hAnsi="Arial" w:cs="Arial"/>
          <w:sz w:val="24"/>
          <w:szCs w:val="24"/>
        </w:rPr>
        <w:t xml:space="preserve">s bancos de dados </w:t>
      </w:r>
      <w:proofErr w:type="spellStart"/>
      <w:r w:rsidRPr="00465A25">
        <w:rPr>
          <w:rStyle w:val="cf01"/>
          <w:rFonts w:ascii="Arial" w:eastAsiaTheme="majorEastAsia" w:hAnsi="Arial" w:cs="Arial"/>
          <w:sz w:val="24"/>
          <w:szCs w:val="24"/>
        </w:rPr>
        <w:t>NoSQL</w:t>
      </w:r>
      <w:proofErr w:type="spellEnd"/>
      <w:r w:rsidRPr="00465A25">
        <w:rPr>
          <w:rStyle w:val="cf01"/>
          <w:rFonts w:ascii="Arial" w:eastAsiaTheme="majorEastAsia" w:hAnsi="Arial" w:cs="Arial"/>
          <w:sz w:val="24"/>
          <w:szCs w:val="24"/>
        </w:rPr>
        <w:t xml:space="preserve"> </w:t>
      </w:r>
      <w:r w:rsidR="00CD7B76">
        <w:rPr>
          <w:rStyle w:val="cf01"/>
          <w:rFonts w:ascii="Arial" w:eastAsiaTheme="majorEastAsia" w:hAnsi="Arial" w:cs="Arial"/>
          <w:sz w:val="24"/>
          <w:szCs w:val="24"/>
        </w:rPr>
        <w:t>surgiram</w:t>
      </w:r>
      <w:r w:rsidR="00465A25" w:rsidRPr="00465A25">
        <w:rPr>
          <w:rStyle w:val="cf01"/>
          <w:rFonts w:ascii="Arial" w:eastAsiaTheme="majorEastAsia" w:hAnsi="Arial" w:cs="Arial"/>
          <w:sz w:val="24"/>
          <w:szCs w:val="24"/>
        </w:rPr>
        <w:t xml:space="preserve"> </w:t>
      </w:r>
      <w:r w:rsidRPr="00465A25">
        <w:rPr>
          <w:rStyle w:val="cf01"/>
          <w:rFonts w:ascii="Arial" w:eastAsiaTheme="majorEastAsia" w:hAnsi="Arial" w:cs="Arial"/>
          <w:sz w:val="24"/>
          <w:szCs w:val="24"/>
        </w:rPr>
        <w:t>como uma resposta à necessidade de escalabilidade no armazenamento e processamento de grandes volumes de dados na Web</w:t>
      </w:r>
      <w:r w:rsidR="00CC524D">
        <w:rPr>
          <w:rStyle w:val="cf01"/>
          <w:rFonts w:ascii="Arial" w:eastAsiaTheme="majorEastAsia" w:hAnsi="Arial" w:cs="Arial"/>
          <w:sz w:val="24"/>
          <w:szCs w:val="24"/>
        </w:rPr>
        <w:t xml:space="preserve">, conforme abordado por </w:t>
      </w:r>
      <w:r w:rsidR="00CC524D" w:rsidRPr="00465A25">
        <w:rPr>
          <w:rStyle w:val="cf01"/>
          <w:rFonts w:ascii="Arial" w:eastAsiaTheme="majorEastAsia" w:hAnsi="Arial" w:cs="Arial"/>
          <w:sz w:val="24"/>
          <w:szCs w:val="24"/>
        </w:rPr>
        <w:t xml:space="preserve">Mauricio de Diana e Marco Aurélio </w:t>
      </w:r>
      <w:proofErr w:type="spellStart"/>
      <w:r w:rsidR="00CC524D" w:rsidRPr="00465A25">
        <w:rPr>
          <w:rStyle w:val="cf01"/>
          <w:rFonts w:ascii="Arial" w:eastAsiaTheme="majorEastAsia" w:hAnsi="Arial" w:cs="Arial"/>
          <w:sz w:val="24"/>
          <w:szCs w:val="24"/>
        </w:rPr>
        <w:t>Gerosa</w:t>
      </w:r>
      <w:proofErr w:type="spellEnd"/>
      <w:r w:rsidR="00CC524D" w:rsidRPr="00465A25">
        <w:rPr>
          <w:rStyle w:val="cf01"/>
          <w:rFonts w:ascii="Arial" w:eastAsiaTheme="majorEastAsia" w:hAnsi="Arial" w:cs="Arial"/>
          <w:sz w:val="24"/>
          <w:szCs w:val="24"/>
        </w:rPr>
        <w:t xml:space="preserve"> (2010)</w:t>
      </w:r>
      <w:r w:rsidR="00B11D02">
        <w:rPr>
          <w:rStyle w:val="cf01"/>
          <w:rFonts w:ascii="Arial" w:eastAsiaTheme="majorEastAsia" w:hAnsi="Arial" w:cs="Arial"/>
          <w:sz w:val="24"/>
          <w:szCs w:val="24"/>
        </w:rPr>
        <w:t>.</w:t>
      </w:r>
      <w:r w:rsidR="00465A25" w:rsidRPr="00465A25">
        <w:rPr>
          <w:rStyle w:val="cf01"/>
          <w:rFonts w:ascii="Arial" w:eastAsiaTheme="majorEastAsia" w:hAnsi="Arial" w:cs="Arial"/>
          <w:sz w:val="24"/>
          <w:szCs w:val="24"/>
        </w:rPr>
        <w:t xml:space="preserve"> </w:t>
      </w:r>
      <w:r w:rsidR="00A55090">
        <w:rPr>
          <w:rStyle w:val="cf01"/>
          <w:rFonts w:ascii="Arial" w:eastAsiaTheme="majorEastAsia" w:hAnsi="Arial" w:cs="Arial"/>
          <w:sz w:val="24"/>
          <w:szCs w:val="24"/>
        </w:rPr>
        <w:t xml:space="preserve">Os autores </w:t>
      </w:r>
      <w:r w:rsidR="00A55090" w:rsidRPr="00465A25">
        <w:rPr>
          <w:rStyle w:val="cf01"/>
          <w:rFonts w:ascii="Arial" w:eastAsiaTheme="majorEastAsia" w:hAnsi="Arial" w:cs="Arial"/>
          <w:sz w:val="24"/>
          <w:szCs w:val="24"/>
        </w:rPr>
        <w:t xml:space="preserve">Mauricio de Diana e Marco Aurélio </w:t>
      </w:r>
      <w:proofErr w:type="spellStart"/>
      <w:r w:rsidR="00A55090" w:rsidRPr="00465A25">
        <w:rPr>
          <w:rStyle w:val="cf01"/>
          <w:rFonts w:ascii="Arial" w:eastAsiaTheme="majorEastAsia" w:hAnsi="Arial" w:cs="Arial"/>
          <w:sz w:val="24"/>
          <w:szCs w:val="24"/>
        </w:rPr>
        <w:t>Gerosa</w:t>
      </w:r>
      <w:proofErr w:type="spellEnd"/>
      <w:r w:rsidR="00A55090" w:rsidRPr="00465A25">
        <w:rPr>
          <w:rStyle w:val="cf01"/>
          <w:rFonts w:ascii="Arial" w:eastAsiaTheme="majorEastAsia" w:hAnsi="Arial" w:cs="Arial"/>
          <w:sz w:val="24"/>
          <w:szCs w:val="24"/>
        </w:rPr>
        <w:t xml:space="preserve"> (2010)</w:t>
      </w:r>
      <w:r w:rsidR="00A55090">
        <w:rPr>
          <w:rStyle w:val="cf01"/>
          <w:rFonts w:ascii="Arial" w:eastAsiaTheme="majorEastAsia" w:hAnsi="Arial" w:cs="Arial"/>
          <w:sz w:val="24"/>
          <w:szCs w:val="24"/>
        </w:rPr>
        <w:t>,</w:t>
      </w:r>
      <w:r w:rsidR="00465A25" w:rsidRPr="00465A25">
        <w:rPr>
          <w:rStyle w:val="cf01"/>
          <w:rFonts w:ascii="Arial" w:eastAsiaTheme="majorEastAsia" w:hAnsi="Arial" w:cs="Arial"/>
          <w:sz w:val="24"/>
          <w:szCs w:val="24"/>
        </w:rPr>
        <w:t xml:space="preserve"> ressaltam que apesar da escassez de recomendações e estudos comparativos sobre o uso desses bancos de dados, </w:t>
      </w:r>
      <w:r w:rsidR="00C6747C">
        <w:rPr>
          <w:rStyle w:val="cf01"/>
          <w:rFonts w:ascii="Arial" w:eastAsiaTheme="majorEastAsia" w:hAnsi="Arial" w:cs="Arial"/>
          <w:sz w:val="24"/>
          <w:szCs w:val="24"/>
        </w:rPr>
        <w:t xml:space="preserve">é necessário </w:t>
      </w:r>
      <w:r w:rsidR="004D7CCD">
        <w:rPr>
          <w:rStyle w:val="cf01"/>
          <w:rFonts w:ascii="Arial" w:eastAsiaTheme="majorEastAsia" w:hAnsi="Arial" w:cs="Arial"/>
          <w:sz w:val="24"/>
          <w:szCs w:val="24"/>
        </w:rPr>
        <w:t>explorá-los</w:t>
      </w:r>
      <w:r w:rsidR="00465A25" w:rsidRPr="00465A25">
        <w:rPr>
          <w:rStyle w:val="cf01"/>
          <w:rFonts w:ascii="Arial" w:eastAsiaTheme="majorEastAsia" w:hAnsi="Arial" w:cs="Arial"/>
          <w:sz w:val="24"/>
          <w:szCs w:val="24"/>
        </w:rPr>
        <w:t>.</w:t>
      </w:r>
    </w:p>
    <w:p w14:paraId="606B5C78" w14:textId="0DC1689B" w:rsidR="00465A25" w:rsidRPr="00465A25" w:rsidRDefault="004D5990" w:rsidP="00465A25">
      <w:pPr>
        <w:pStyle w:val="pf0"/>
        <w:spacing w:line="360" w:lineRule="auto"/>
        <w:jc w:val="both"/>
        <w:rPr>
          <w:rFonts w:ascii="Arial" w:hAnsi="Arial" w:cs="Arial"/>
        </w:rPr>
      </w:pPr>
      <w:r>
        <w:rPr>
          <w:rStyle w:val="cf01"/>
          <w:rFonts w:ascii="Arial" w:eastAsiaTheme="majorEastAsia" w:hAnsi="Arial" w:cs="Arial"/>
          <w:sz w:val="24"/>
          <w:szCs w:val="24"/>
        </w:rPr>
        <w:t xml:space="preserve">No contexto Web, </w:t>
      </w:r>
      <w:r w:rsidR="00465A25" w:rsidRPr="00465A25">
        <w:rPr>
          <w:rStyle w:val="cf01"/>
          <w:rFonts w:ascii="Arial" w:eastAsiaTheme="majorEastAsia" w:hAnsi="Arial" w:cs="Arial"/>
          <w:sz w:val="24"/>
          <w:szCs w:val="24"/>
        </w:rPr>
        <w:t xml:space="preserve">Vinícius Salles Garcia e Eder Carlos Salazar </w:t>
      </w:r>
      <w:proofErr w:type="spellStart"/>
      <w:r w:rsidR="00465A25" w:rsidRPr="00465A25">
        <w:rPr>
          <w:rStyle w:val="cf01"/>
          <w:rFonts w:ascii="Arial" w:eastAsiaTheme="majorEastAsia" w:hAnsi="Arial" w:cs="Arial"/>
          <w:sz w:val="24"/>
          <w:szCs w:val="24"/>
        </w:rPr>
        <w:t>Sotto</w:t>
      </w:r>
      <w:proofErr w:type="spellEnd"/>
      <w:r w:rsidR="00465A25" w:rsidRPr="00465A25">
        <w:rPr>
          <w:rStyle w:val="cf01"/>
          <w:rFonts w:ascii="Arial" w:eastAsiaTheme="majorEastAsia" w:hAnsi="Arial" w:cs="Arial"/>
          <w:sz w:val="24"/>
          <w:szCs w:val="24"/>
        </w:rPr>
        <w:t xml:space="preserve"> (2019) destacam que os bancos de dados </w:t>
      </w:r>
      <w:proofErr w:type="spellStart"/>
      <w:r w:rsidR="00465A25" w:rsidRPr="00465A25">
        <w:rPr>
          <w:rStyle w:val="cf01"/>
          <w:rFonts w:ascii="Arial" w:eastAsiaTheme="majorEastAsia" w:hAnsi="Arial" w:cs="Arial"/>
          <w:sz w:val="24"/>
          <w:szCs w:val="24"/>
        </w:rPr>
        <w:t>NoSQL</w:t>
      </w:r>
      <w:proofErr w:type="spellEnd"/>
      <w:r w:rsidR="00465A25" w:rsidRPr="00465A25">
        <w:rPr>
          <w:rStyle w:val="cf01"/>
          <w:rFonts w:ascii="Arial" w:eastAsiaTheme="majorEastAsia" w:hAnsi="Arial" w:cs="Arial"/>
          <w:sz w:val="24"/>
          <w:szCs w:val="24"/>
        </w:rPr>
        <w:t xml:space="preserve"> surgiram como alternativas para lidar com a escalabilidade. </w:t>
      </w:r>
    </w:p>
    <w:p w14:paraId="78F3735F" w14:textId="4DB539F6" w:rsidR="0007155F" w:rsidRPr="00E92A54" w:rsidRDefault="0007155F" w:rsidP="00B02F64">
      <w:pPr>
        <w:spacing w:line="259" w:lineRule="auto"/>
        <w:jc w:val="left"/>
      </w:pPr>
    </w:p>
    <w:p w14:paraId="098C4261" w14:textId="58CB1A68" w:rsidR="00CE4A04" w:rsidRDefault="00CE4A04" w:rsidP="0041187A">
      <w:pPr>
        <w:jc w:val="center"/>
      </w:pPr>
      <w:bookmarkStart w:id="85" w:name="_Toc143127355"/>
      <w:bookmarkStart w:id="86" w:name="_Toc143128520"/>
      <w:bookmarkStart w:id="87" w:name="_Toc152443966"/>
      <w:r>
        <w:lastRenderedPageBreak/>
        <w:t xml:space="preserve">Figura </w:t>
      </w:r>
      <w:r>
        <w:fldChar w:fldCharType="begin"/>
      </w:r>
      <w:r>
        <w:instrText>SEQ Figura \* ARABIC</w:instrText>
      </w:r>
      <w:r>
        <w:fldChar w:fldCharType="separate"/>
      </w:r>
      <w:r w:rsidR="003E4E56">
        <w:rPr>
          <w:noProof/>
        </w:rPr>
        <w:t>21</w:t>
      </w:r>
      <w:r>
        <w:fldChar w:fldCharType="end"/>
      </w:r>
      <w:r>
        <w:t xml:space="preserve"> - </w:t>
      </w:r>
      <w:r w:rsidRPr="00B301B7">
        <w:t xml:space="preserve">Exemplo de Banco Não Relacional: </w:t>
      </w:r>
      <w:proofErr w:type="spellStart"/>
      <w:r w:rsidRPr="00B301B7">
        <w:t>Firebase</w:t>
      </w:r>
      <w:bookmarkEnd w:id="85"/>
      <w:bookmarkEnd w:id="86"/>
      <w:bookmarkEnd w:id="87"/>
      <w:proofErr w:type="spellEnd"/>
    </w:p>
    <w:p w14:paraId="4030350D" w14:textId="77777777" w:rsidR="00E92A54" w:rsidRPr="00E92A54" w:rsidRDefault="00E92A54" w:rsidP="001C118A">
      <w:pPr>
        <w:spacing w:after="0" w:line="240" w:lineRule="auto"/>
        <w:jc w:val="center"/>
      </w:pPr>
      <w:r w:rsidRPr="00E92A54">
        <w:rPr>
          <w:noProof/>
          <w:lang w:eastAsia="pt-BR"/>
        </w:rPr>
        <w:drawing>
          <wp:inline distT="0" distB="0" distL="0" distR="0" wp14:anchorId="3070B9CC" wp14:editId="6DE245DC">
            <wp:extent cx="5760085" cy="2766695"/>
            <wp:effectExtent l="19050" t="19050" r="12065" b="14605"/>
            <wp:docPr id="265027788" name="Imagem 26502778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27788" name="Imagem 2" descr="Interface gráfica do usuário, Texto, Aplicativo, Email&#10;&#10;Descrição gerad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5760085" cy="2766695"/>
                    </a:xfrm>
                    <a:prstGeom prst="rect">
                      <a:avLst/>
                    </a:prstGeom>
                    <a:ln w="12700">
                      <a:solidFill>
                        <a:schemeClr val="tx1"/>
                      </a:solidFill>
                    </a:ln>
                  </pic:spPr>
                </pic:pic>
              </a:graphicData>
            </a:graphic>
          </wp:inline>
        </w:drawing>
      </w:r>
    </w:p>
    <w:p w14:paraId="456AAFA1" w14:textId="77777777" w:rsidR="00E92A54" w:rsidRPr="005044C9" w:rsidRDefault="00E92A54" w:rsidP="001C118A">
      <w:pPr>
        <w:spacing w:after="0" w:line="240" w:lineRule="auto"/>
        <w:jc w:val="center"/>
        <w:rPr>
          <w:sz w:val="20"/>
          <w:szCs w:val="18"/>
        </w:rPr>
      </w:pPr>
      <w:r w:rsidRPr="005044C9">
        <w:rPr>
          <w:sz w:val="20"/>
          <w:szCs w:val="18"/>
        </w:rPr>
        <w:t>Fonte: Do Próprio Autor, 2023.</w:t>
      </w:r>
    </w:p>
    <w:p w14:paraId="747CEA7C" w14:textId="77777777" w:rsidR="00E92A54" w:rsidRDefault="00E92A54" w:rsidP="001C118A">
      <w:pPr>
        <w:spacing w:after="120" w:line="240" w:lineRule="auto"/>
      </w:pPr>
    </w:p>
    <w:p w14:paraId="71FE3A43" w14:textId="77777777" w:rsidR="00A20850" w:rsidRPr="00E92A54" w:rsidRDefault="00A20850" w:rsidP="002229F0">
      <w:pPr>
        <w:spacing w:after="120"/>
      </w:pPr>
    </w:p>
    <w:p w14:paraId="767E8305" w14:textId="407E077F" w:rsidR="00EC3BAF" w:rsidRDefault="00FA609A" w:rsidP="00EC3BAF">
      <w:pPr>
        <w:pStyle w:val="Ttulo4"/>
      </w:pPr>
      <w:bookmarkStart w:id="88" w:name="_Toc138758351"/>
      <w:r>
        <w:t>Banco de Dados Orientado a Grafo</w:t>
      </w:r>
    </w:p>
    <w:p w14:paraId="5BD6B7F9" w14:textId="77777777" w:rsidR="005823C4" w:rsidRPr="003855E3" w:rsidRDefault="005823C4" w:rsidP="005823C4">
      <w:pPr>
        <w:pStyle w:val="NormalWeb"/>
        <w:spacing w:line="360" w:lineRule="auto"/>
        <w:rPr>
          <w:rFonts w:ascii="Arial" w:hAnsi="Arial" w:cs="Arial"/>
        </w:rPr>
      </w:pPr>
      <w:r w:rsidRPr="003855E3">
        <w:rPr>
          <w:rFonts w:ascii="Arial" w:hAnsi="Arial" w:cs="Arial"/>
        </w:rPr>
        <w:t xml:space="preserve">A concepção de banco de dados de grafo tem suas origens na teoria dos grafos, um ramo da matemática dedicado à representação de relações entre objetos. A aplicação desse conceito em bancos de dados surgiu da necessidade de modelar e armazenar dados complexos, especialmente aqueles que envolvem relações e interconexões significativas. </w:t>
      </w:r>
      <w:r>
        <w:rPr>
          <w:rFonts w:ascii="Arial" w:hAnsi="Arial" w:cs="Arial"/>
        </w:rPr>
        <w:t>Tais</w:t>
      </w:r>
      <w:r w:rsidRPr="003855E3">
        <w:rPr>
          <w:rFonts w:ascii="Arial" w:hAnsi="Arial" w:cs="Arial"/>
        </w:rPr>
        <w:t xml:space="preserve"> bancos viabilizam </w:t>
      </w:r>
      <w:r>
        <w:rPr>
          <w:rFonts w:ascii="Arial" w:hAnsi="Arial" w:cs="Arial"/>
        </w:rPr>
        <w:t xml:space="preserve">o armazenamento </w:t>
      </w:r>
      <w:r w:rsidRPr="003855E3">
        <w:rPr>
          <w:rFonts w:ascii="Arial" w:hAnsi="Arial" w:cs="Arial"/>
        </w:rPr>
        <w:t>de várias entidades e seus relacionamentos, representados por nodos e arestas, sendo o nodo associado a uma entidade e a aresta a um relacionamento.</w:t>
      </w:r>
    </w:p>
    <w:p w14:paraId="2750FE39" w14:textId="5505F1B8" w:rsidR="005823C4" w:rsidRPr="003855E3" w:rsidRDefault="005823C4" w:rsidP="005823C4">
      <w:pPr>
        <w:pStyle w:val="NormalWeb"/>
        <w:spacing w:line="360" w:lineRule="auto"/>
        <w:rPr>
          <w:rFonts w:ascii="Arial" w:hAnsi="Arial" w:cs="Arial"/>
        </w:rPr>
      </w:pPr>
      <w:r>
        <w:rPr>
          <w:rFonts w:ascii="Arial" w:hAnsi="Arial" w:cs="Arial"/>
        </w:rPr>
        <w:t>Os autores</w:t>
      </w:r>
      <w:r w:rsidRPr="003855E3">
        <w:rPr>
          <w:rFonts w:ascii="Arial" w:hAnsi="Arial" w:cs="Arial"/>
        </w:rPr>
        <w:t xml:space="preserve"> SADALAGE e FOWLER (2015, </w:t>
      </w:r>
      <w:r>
        <w:rPr>
          <w:rFonts w:ascii="Arial" w:hAnsi="Arial" w:cs="Arial"/>
        </w:rPr>
        <w:t>apud</w:t>
      </w:r>
      <w:r w:rsidRPr="003855E3">
        <w:rPr>
          <w:rFonts w:ascii="Arial" w:hAnsi="Arial" w:cs="Arial"/>
        </w:rPr>
        <w:t xml:space="preserve"> Rabelo, 2017), </w:t>
      </w:r>
      <w:r>
        <w:rPr>
          <w:rFonts w:ascii="Arial" w:hAnsi="Arial" w:cs="Arial"/>
        </w:rPr>
        <w:t xml:space="preserve">destacam que </w:t>
      </w:r>
      <w:r w:rsidRPr="003855E3">
        <w:rPr>
          <w:rFonts w:ascii="Arial" w:hAnsi="Arial" w:cs="Arial"/>
        </w:rPr>
        <w:t>as entidades são consideradas instâncias de objetos do aplicativo, exibindo propriedades próprias</w:t>
      </w:r>
      <w:r>
        <w:rPr>
          <w:rFonts w:ascii="Arial" w:hAnsi="Arial" w:cs="Arial"/>
        </w:rPr>
        <w:t xml:space="preserve"> e os </w:t>
      </w:r>
      <w:r w:rsidRPr="003855E3">
        <w:rPr>
          <w:rFonts w:ascii="Arial" w:hAnsi="Arial" w:cs="Arial"/>
        </w:rPr>
        <w:t>vínculos entre essas entidades são orientados por arestas, que podem conter propriedades específicas. A estrutura do grafo simplifica a identificação de padrões entre os nodos, facilitando o armazenamento eficiente de dados e permitindo diversas interpretações com base nos relacionamentos estabelecidos.</w:t>
      </w:r>
    </w:p>
    <w:p w14:paraId="60170D3D" w14:textId="77777777" w:rsidR="00A827FB" w:rsidRDefault="00A827FB">
      <w:pPr>
        <w:spacing w:line="259" w:lineRule="auto"/>
        <w:jc w:val="left"/>
        <w:rPr>
          <w:rFonts w:eastAsia="Times New Roman" w:cs="Arial"/>
          <w:kern w:val="0"/>
          <w:szCs w:val="24"/>
          <w:lang w:eastAsia="pt-BR"/>
        </w:rPr>
      </w:pPr>
      <w:r>
        <w:rPr>
          <w:rFonts w:cs="Arial"/>
        </w:rPr>
        <w:br w:type="page"/>
      </w:r>
    </w:p>
    <w:p w14:paraId="67E9B0CF" w14:textId="6520E0E6" w:rsidR="00821FAE" w:rsidRDefault="00821FAE" w:rsidP="00821FAE">
      <w:pPr>
        <w:jc w:val="center"/>
      </w:pPr>
      <w:bookmarkStart w:id="89" w:name="_Toc152443967"/>
      <w:r>
        <w:lastRenderedPageBreak/>
        <w:t xml:space="preserve">Figura </w:t>
      </w:r>
      <w:fldSimple w:instr=" SEQ Figura \* ARABIC ">
        <w:r w:rsidR="003E4E56">
          <w:rPr>
            <w:noProof/>
          </w:rPr>
          <w:t>22</w:t>
        </w:r>
      </w:fldSimple>
      <w:r>
        <w:t xml:space="preserve"> - </w:t>
      </w:r>
      <w:r w:rsidRPr="00237F53">
        <w:t>Exemplo de Grafo</w:t>
      </w:r>
      <w:bookmarkEnd w:id="89"/>
    </w:p>
    <w:p w14:paraId="706C16D1" w14:textId="77777777" w:rsidR="00821FAE" w:rsidRDefault="00222EE7" w:rsidP="00821FAE">
      <w:pPr>
        <w:pStyle w:val="NormalWeb"/>
        <w:spacing w:before="0" w:beforeAutospacing="0" w:after="0" w:afterAutospacing="0"/>
        <w:jc w:val="center"/>
        <w:rPr>
          <w:rFonts w:cs="Arial"/>
          <w:sz w:val="20"/>
          <w:szCs w:val="20"/>
        </w:rPr>
      </w:pPr>
      <w:r w:rsidRPr="00222EE7">
        <w:rPr>
          <w:rFonts w:ascii="Arial" w:hAnsi="Arial" w:cs="Arial"/>
          <w:noProof/>
          <w:sz w:val="20"/>
          <w:szCs w:val="20"/>
        </w:rPr>
        <w:drawing>
          <wp:inline distT="0" distB="0" distL="0" distR="0" wp14:anchorId="5947AEF3" wp14:editId="7CDC0518">
            <wp:extent cx="5201376" cy="1933845"/>
            <wp:effectExtent l="19050" t="19050" r="18415" b="28575"/>
            <wp:docPr id="2088625884" name="Imagem 2088625884"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25884" name="Imagem 1" descr="Uma imagem contendo Diagrama&#10;&#10;Descrição gerada automaticamente"/>
                    <pic:cNvPicPr/>
                  </pic:nvPicPr>
                  <pic:blipFill>
                    <a:blip r:embed="rId34"/>
                    <a:stretch>
                      <a:fillRect/>
                    </a:stretch>
                  </pic:blipFill>
                  <pic:spPr>
                    <a:xfrm>
                      <a:off x="0" y="0"/>
                      <a:ext cx="5201376" cy="1933845"/>
                    </a:xfrm>
                    <a:prstGeom prst="rect">
                      <a:avLst/>
                    </a:prstGeom>
                    <a:ln w="12700">
                      <a:solidFill>
                        <a:schemeClr val="tx1"/>
                      </a:solidFill>
                    </a:ln>
                  </pic:spPr>
                </pic:pic>
              </a:graphicData>
            </a:graphic>
          </wp:inline>
        </w:drawing>
      </w:r>
      <w:r w:rsidR="00821FAE" w:rsidRPr="00821FAE">
        <w:rPr>
          <w:rFonts w:cs="Arial"/>
          <w:sz w:val="20"/>
          <w:szCs w:val="20"/>
        </w:rPr>
        <w:t xml:space="preserve"> </w:t>
      </w:r>
    </w:p>
    <w:p w14:paraId="4A0135BA" w14:textId="10E4531E" w:rsidR="00821FAE" w:rsidRPr="00FB399E" w:rsidRDefault="00821FAE" w:rsidP="00821FAE">
      <w:pPr>
        <w:pStyle w:val="NormalWeb"/>
        <w:spacing w:before="0" w:beforeAutospacing="0"/>
        <w:jc w:val="center"/>
        <w:rPr>
          <w:rFonts w:ascii="Arial" w:hAnsi="Arial" w:cs="Arial"/>
          <w:sz w:val="20"/>
          <w:szCs w:val="20"/>
        </w:rPr>
      </w:pPr>
      <w:r>
        <w:rPr>
          <w:rFonts w:ascii="Arial" w:hAnsi="Arial" w:cs="Arial"/>
          <w:sz w:val="20"/>
          <w:szCs w:val="20"/>
        </w:rPr>
        <w:t xml:space="preserve">Fonte: (David </w:t>
      </w:r>
      <w:proofErr w:type="spellStart"/>
      <w:r>
        <w:rPr>
          <w:rFonts w:ascii="Arial" w:hAnsi="Arial" w:cs="Arial"/>
          <w:sz w:val="20"/>
          <w:szCs w:val="20"/>
        </w:rPr>
        <w:t>Paniz</w:t>
      </w:r>
      <w:proofErr w:type="spellEnd"/>
      <w:r w:rsidR="001C118A">
        <w:rPr>
          <w:rFonts w:ascii="Arial" w:hAnsi="Arial" w:cs="Arial"/>
          <w:sz w:val="20"/>
          <w:szCs w:val="20"/>
        </w:rPr>
        <w:t>,</w:t>
      </w:r>
      <w:r>
        <w:rPr>
          <w:rFonts w:ascii="Arial" w:hAnsi="Arial" w:cs="Arial"/>
          <w:sz w:val="20"/>
          <w:szCs w:val="20"/>
        </w:rPr>
        <w:t xml:space="preserve"> 2016)</w:t>
      </w:r>
    </w:p>
    <w:p w14:paraId="2B5A21F5" w14:textId="2B76FE4F" w:rsidR="00222EE7" w:rsidRDefault="00222EE7" w:rsidP="00821FAE">
      <w:pPr>
        <w:pStyle w:val="NormalWeb"/>
        <w:jc w:val="center"/>
        <w:rPr>
          <w:rFonts w:ascii="Arial" w:hAnsi="Arial" w:cs="Arial"/>
          <w:sz w:val="20"/>
          <w:szCs w:val="20"/>
        </w:rPr>
      </w:pPr>
    </w:p>
    <w:p w14:paraId="576BA742" w14:textId="77777777" w:rsidR="00FA609A" w:rsidRPr="00FA609A" w:rsidRDefault="00FA609A" w:rsidP="00FA609A"/>
    <w:p w14:paraId="11515C44" w14:textId="77777777" w:rsidR="00E92A54" w:rsidRPr="00E92A54" w:rsidRDefault="00E92A54" w:rsidP="002229F0">
      <w:pPr>
        <w:pStyle w:val="Ttulo1"/>
        <w:spacing w:before="0" w:after="120"/>
      </w:pPr>
      <w:bookmarkStart w:id="90" w:name="_Toc152661743"/>
      <w:r w:rsidRPr="00E92A54">
        <w:t>DESENVOLVIMENTO</w:t>
      </w:r>
      <w:bookmarkEnd w:id="88"/>
      <w:bookmarkEnd w:id="90"/>
    </w:p>
    <w:p w14:paraId="794D5BCA" w14:textId="77777777" w:rsidR="00E92A54" w:rsidRPr="00E92A54" w:rsidRDefault="00E92A54" w:rsidP="002229F0">
      <w:pPr>
        <w:spacing w:after="120"/>
      </w:pPr>
      <w:r w:rsidRPr="00E92A54">
        <w:t>A seção demonstrará o processo de criação da plataforma AR-PIN, tomando como base os métodos de documentação UML, contendo as imagens das telas do sistema e descrições dos diagramas quando necessário.</w:t>
      </w:r>
    </w:p>
    <w:p w14:paraId="27C75257" w14:textId="46C7683F" w:rsidR="00E92A54" w:rsidRPr="00E92A54" w:rsidRDefault="00E92A54" w:rsidP="002229F0">
      <w:pPr>
        <w:spacing w:after="120"/>
      </w:pPr>
    </w:p>
    <w:p w14:paraId="24AE941F" w14:textId="400E68AA" w:rsidR="00E92A54" w:rsidRPr="00E92A54" w:rsidRDefault="00E92A54" w:rsidP="002229F0">
      <w:pPr>
        <w:pStyle w:val="Ttulo2"/>
        <w:spacing w:before="0" w:after="120"/>
      </w:pPr>
      <w:bookmarkStart w:id="91" w:name="_Toc138758352"/>
      <w:bookmarkStart w:id="92" w:name="_Toc152661744"/>
      <w:r w:rsidRPr="00E92A54">
        <w:t>Diagrama de Casos de Uso</w:t>
      </w:r>
      <w:bookmarkEnd w:id="91"/>
      <w:r w:rsidR="00606B2E">
        <w:t xml:space="preserve"> AR-PIN</w:t>
      </w:r>
      <w:bookmarkEnd w:id="92"/>
    </w:p>
    <w:p w14:paraId="580B68AB" w14:textId="7701889F" w:rsidR="0033727A" w:rsidRPr="00E92A54" w:rsidRDefault="00E92A54" w:rsidP="00607FC1">
      <w:pPr>
        <w:spacing w:after="120"/>
      </w:pPr>
      <w:r w:rsidRPr="00E92A54">
        <w:t>Neste tópico, segue-se a figura do diagrama de Caso de Uso do sistema, onde é possível analisá-la, a figura demonstra as interações dos atores com o sistema, incluindo as ações que eles podem realizar.</w:t>
      </w:r>
    </w:p>
    <w:p w14:paraId="6FA4DE2F" w14:textId="77777777" w:rsidR="00A20850" w:rsidRDefault="00A20850" w:rsidP="00607FC1">
      <w:pPr>
        <w:spacing w:after="120"/>
      </w:pPr>
    </w:p>
    <w:p w14:paraId="4FCABA46" w14:textId="77777777" w:rsidR="005918E8" w:rsidRDefault="005918E8" w:rsidP="00607FC1">
      <w:pPr>
        <w:spacing w:after="120"/>
      </w:pPr>
    </w:p>
    <w:p w14:paraId="6B6E3894" w14:textId="77777777" w:rsidR="00A20850" w:rsidRDefault="00A20850" w:rsidP="00607FC1">
      <w:pPr>
        <w:spacing w:after="120"/>
      </w:pPr>
    </w:p>
    <w:p w14:paraId="1E6D3DC2" w14:textId="77777777" w:rsidR="005918E8" w:rsidRDefault="005918E8" w:rsidP="00607FC1">
      <w:pPr>
        <w:spacing w:after="120"/>
      </w:pPr>
    </w:p>
    <w:p w14:paraId="3F4E0ECA" w14:textId="77777777" w:rsidR="009C1CD5" w:rsidRDefault="009C1CD5" w:rsidP="00607FC1">
      <w:pPr>
        <w:spacing w:after="120"/>
      </w:pPr>
    </w:p>
    <w:p w14:paraId="79B08F97" w14:textId="77777777" w:rsidR="009C1CD5" w:rsidRDefault="009C1CD5" w:rsidP="00607FC1">
      <w:pPr>
        <w:spacing w:after="120"/>
      </w:pPr>
    </w:p>
    <w:p w14:paraId="0A2F3A64" w14:textId="77777777" w:rsidR="00A20850" w:rsidRDefault="00A20850" w:rsidP="00607FC1">
      <w:pPr>
        <w:spacing w:after="120"/>
      </w:pPr>
    </w:p>
    <w:p w14:paraId="5CCB2EE1" w14:textId="77777777" w:rsidR="00CC2EE2" w:rsidRDefault="00CC2EE2" w:rsidP="00607FC1">
      <w:pPr>
        <w:spacing w:after="120"/>
      </w:pPr>
    </w:p>
    <w:p w14:paraId="70A9DF37" w14:textId="5C5A9F8D" w:rsidR="003E4E56" w:rsidRDefault="003E4E56" w:rsidP="003E4E56">
      <w:pPr>
        <w:jc w:val="center"/>
      </w:pPr>
      <w:bookmarkStart w:id="93" w:name="_Toc152443968"/>
      <w:r>
        <w:lastRenderedPageBreak/>
        <w:t xml:space="preserve">Figura </w:t>
      </w:r>
      <w:fldSimple w:instr=" SEQ Figura \* ARABIC ">
        <w:r>
          <w:rPr>
            <w:noProof/>
          </w:rPr>
          <w:t>23</w:t>
        </w:r>
      </w:fldSimple>
      <w:r>
        <w:t xml:space="preserve"> - </w:t>
      </w:r>
      <w:r w:rsidRPr="00AF7714">
        <w:t>Diagrama de Caso de Uso AR-PIN</w:t>
      </w:r>
      <w:bookmarkEnd w:id="93"/>
    </w:p>
    <w:p w14:paraId="3D6E2B3A" w14:textId="7FA5B3DB" w:rsidR="00E92A54" w:rsidRPr="00E92A54" w:rsidRDefault="006E5626" w:rsidP="00D760E2">
      <w:pPr>
        <w:spacing w:after="120" w:line="240" w:lineRule="auto"/>
        <w:jc w:val="center"/>
      </w:pPr>
      <w:r>
        <w:rPr>
          <w:noProof/>
          <w:lang w:eastAsia="pt-BR"/>
        </w:rPr>
        <w:drawing>
          <wp:inline distT="0" distB="0" distL="0" distR="0" wp14:anchorId="75C7A7FF" wp14:editId="79102EFD">
            <wp:extent cx="5760085" cy="4753610"/>
            <wp:effectExtent l="0" t="0" r="0" b="8890"/>
            <wp:docPr id="1533536275" name="Imagem 153353627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36275" name="Imagem 3" descr="Diagrama&#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4753610"/>
                    </a:xfrm>
                    <a:prstGeom prst="rect">
                      <a:avLst/>
                    </a:prstGeom>
                  </pic:spPr>
                </pic:pic>
              </a:graphicData>
            </a:graphic>
          </wp:inline>
        </w:drawing>
      </w:r>
    </w:p>
    <w:p w14:paraId="1FE06FC4" w14:textId="055819F3" w:rsidR="0033727A" w:rsidRDefault="00E92A54" w:rsidP="00E072E1">
      <w:pPr>
        <w:spacing w:after="0"/>
        <w:jc w:val="center"/>
        <w:rPr>
          <w:sz w:val="20"/>
          <w:szCs w:val="18"/>
        </w:rPr>
      </w:pPr>
      <w:r w:rsidRPr="005044C9">
        <w:rPr>
          <w:sz w:val="20"/>
          <w:szCs w:val="18"/>
        </w:rPr>
        <w:t>Fonte: Do Próprio Autor, 2023.</w:t>
      </w:r>
    </w:p>
    <w:p w14:paraId="6964DB61" w14:textId="77777777" w:rsidR="00405BE4" w:rsidRDefault="00405BE4" w:rsidP="00E072E1">
      <w:pPr>
        <w:spacing w:after="0"/>
        <w:jc w:val="center"/>
        <w:rPr>
          <w:sz w:val="20"/>
          <w:szCs w:val="18"/>
        </w:rPr>
      </w:pPr>
    </w:p>
    <w:p w14:paraId="01BD44F3" w14:textId="77777777" w:rsidR="005918E8" w:rsidRPr="00E072E1" w:rsidRDefault="005918E8" w:rsidP="00E072E1">
      <w:pPr>
        <w:spacing w:after="0"/>
        <w:jc w:val="center"/>
        <w:rPr>
          <w:sz w:val="20"/>
          <w:szCs w:val="18"/>
        </w:rPr>
      </w:pPr>
    </w:p>
    <w:p w14:paraId="6CC1C7C1" w14:textId="4E7A00FC" w:rsidR="00E92A54" w:rsidRPr="00E92A54" w:rsidRDefault="00E92A54" w:rsidP="0005143C">
      <w:pPr>
        <w:pStyle w:val="Ttulo3"/>
        <w:spacing w:before="0" w:after="120"/>
        <w:ind w:left="709"/>
      </w:pPr>
      <w:bookmarkStart w:id="94" w:name="_Toc138758353"/>
      <w:bookmarkStart w:id="95" w:name="_Toc152661745"/>
      <w:r w:rsidRPr="00E92A54">
        <w:t>Documentação dos Casos de Uso</w:t>
      </w:r>
      <w:bookmarkEnd w:id="94"/>
      <w:r w:rsidR="009A0EBB">
        <w:t xml:space="preserve"> AR-PIN</w:t>
      </w:r>
      <w:bookmarkEnd w:id="95"/>
    </w:p>
    <w:p w14:paraId="61192435" w14:textId="77777777" w:rsidR="00E92A54" w:rsidRPr="00E92A54" w:rsidRDefault="00E92A54" w:rsidP="0005143C">
      <w:pPr>
        <w:spacing w:after="120"/>
      </w:pPr>
      <w:r w:rsidRPr="00E92A54">
        <w:t>Baseando-se na revisão bibliográfica a respeito de diagramas UML, este módulo contém a documentação dos Casos de Uso.</w:t>
      </w:r>
    </w:p>
    <w:p w14:paraId="1C8EF114" w14:textId="77777777" w:rsidR="0033727A" w:rsidRDefault="0033727A" w:rsidP="0005143C">
      <w:pPr>
        <w:spacing w:after="120"/>
      </w:pPr>
    </w:p>
    <w:p w14:paraId="602BC4C8" w14:textId="77777777" w:rsidR="002512CB" w:rsidRPr="00E92A54" w:rsidRDefault="002512CB" w:rsidP="0005143C">
      <w:pPr>
        <w:spacing w:after="120"/>
      </w:pPr>
    </w:p>
    <w:p w14:paraId="09A1B47B" w14:textId="7518D420" w:rsidR="00E92A54" w:rsidRPr="00E92A54" w:rsidRDefault="00E92A54" w:rsidP="0005143C">
      <w:pPr>
        <w:spacing w:after="120"/>
        <w:rPr>
          <w:b/>
          <w:bCs/>
        </w:rPr>
      </w:pPr>
      <w:r w:rsidRPr="00E92A54">
        <w:rPr>
          <w:b/>
          <w:bCs/>
        </w:rPr>
        <w:t>Requisitos Funcionais do Desenvolvedor:</w:t>
      </w:r>
    </w:p>
    <w:p w14:paraId="1B9587BC" w14:textId="77777777" w:rsidR="00E92A54" w:rsidRPr="00E92A54" w:rsidRDefault="00E92A54" w:rsidP="0005143C">
      <w:pPr>
        <w:spacing w:after="120"/>
      </w:pPr>
      <w:r w:rsidRPr="00E92A54">
        <w:rPr>
          <w:b/>
        </w:rPr>
        <w:t>RF01</w:t>
      </w:r>
      <w:r w:rsidRPr="00E92A54">
        <w:t xml:space="preserve"> – O desenvolvedor poderá criar uma conta no sistema.</w:t>
      </w:r>
    </w:p>
    <w:p w14:paraId="528501DA" w14:textId="77777777" w:rsidR="00E92A54" w:rsidRPr="00E92A54" w:rsidRDefault="00E92A54" w:rsidP="0005143C">
      <w:pPr>
        <w:spacing w:after="120"/>
      </w:pPr>
      <w:r w:rsidRPr="00E92A54">
        <w:rPr>
          <w:b/>
        </w:rPr>
        <w:t>RF02</w:t>
      </w:r>
      <w:r w:rsidRPr="00E92A54">
        <w:t xml:space="preserve"> – O desenvolvedor poderá fazer </w:t>
      </w:r>
      <w:proofErr w:type="spellStart"/>
      <w:r w:rsidRPr="00E92A54">
        <w:t>login</w:t>
      </w:r>
      <w:proofErr w:type="spellEnd"/>
      <w:r w:rsidRPr="00E92A54">
        <w:t xml:space="preserve"> na sua conta.</w:t>
      </w:r>
    </w:p>
    <w:p w14:paraId="53A4D7C5" w14:textId="24FCEAC1" w:rsidR="00E92A54" w:rsidRPr="00E92A54" w:rsidRDefault="00E92A54" w:rsidP="0005143C">
      <w:pPr>
        <w:spacing w:after="120"/>
      </w:pPr>
      <w:r w:rsidRPr="00E92A54">
        <w:rPr>
          <w:b/>
          <w:bCs/>
        </w:rPr>
        <w:t xml:space="preserve">RF03 </w:t>
      </w:r>
      <w:r w:rsidRPr="00E92A54">
        <w:t xml:space="preserve">– O desenvolvedor poderá </w:t>
      </w:r>
      <w:r w:rsidR="00AD15D3">
        <w:t>atualizar a foto de perfil da sua conta</w:t>
      </w:r>
    </w:p>
    <w:p w14:paraId="0B32FFEC" w14:textId="6A716004" w:rsidR="00E92A54" w:rsidRPr="00E92A54" w:rsidRDefault="00E92A54" w:rsidP="0005143C">
      <w:pPr>
        <w:spacing w:after="120"/>
      </w:pPr>
      <w:r w:rsidRPr="00E92A54">
        <w:rPr>
          <w:b/>
          <w:bCs/>
        </w:rPr>
        <w:lastRenderedPageBreak/>
        <w:t>RF0</w:t>
      </w:r>
      <w:r w:rsidR="00105425">
        <w:rPr>
          <w:b/>
          <w:bCs/>
        </w:rPr>
        <w:t>4</w:t>
      </w:r>
      <w:r w:rsidRPr="00E92A54">
        <w:rPr>
          <w:b/>
          <w:bCs/>
        </w:rPr>
        <w:t xml:space="preserve"> </w:t>
      </w:r>
      <w:r w:rsidRPr="00E92A54">
        <w:t xml:space="preserve">– O desenvolvedor poderá </w:t>
      </w:r>
      <w:r w:rsidR="005E4A8C">
        <w:t>deletar</w:t>
      </w:r>
      <w:r w:rsidRPr="00E92A54">
        <w:t xml:space="preserve"> a sua conta.</w:t>
      </w:r>
    </w:p>
    <w:p w14:paraId="3E90C1FF" w14:textId="5A8015E6" w:rsidR="00E92A54" w:rsidRPr="00E92A54" w:rsidRDefault="00E92A54" w:rsidP="0005143C">
      <w:pPr>
        <w:spacing w:after="120"/>
      </w:pPr>
      <w:r w:rsidRPr="00E92A54">
        <w:rPr>
          <w:b/>
          <w:bCs/>
        </w:rPr>
        <w:t>RF0</w:t>
      </w:r>
      <w:r w:rsidR="00105425">
        <w:rPr>
          <w:b/>
          <w:bCs/>
        </w:rPr>
        <w:t>5</w:t>
      </w:r>
      <w:r w:rsidRPr="00E92A54">
        <w:rPr>
          <w:b/>
          <w:bCs/>
        </w:rPr>
        <w:t xml:space="preserve"> </w:t>
      </w:r>
      <w:r w:rsidRPr="00E92A54">
        <w:t xml:space="preserve">– O desenvolvedor poderá visualizar </w:t>
      </w:r>
      <w:r w:rsidR="00372650">
        <w:t xml:space="preserve">exemplos de código de </w:t>
      </w:r>
      <w:proofErr w:type="spellStart"/>
      <w:r w:rsidR="00000FDE">
        <w:t>A</w:t>
      </w:r>
      <w:r w:rsidR="00372650">
        <w:t>rduino</w:t>
      </w:r>
      <w:proofErr w:type="spellEnd"/>
    </w:p>
    <w:p w14:paraId="526F357E" w14:textId="76A5A5FC" w:rsidR="00E92A54" w:rsidRPr="00E92A54" w:rsidRDefault="00E92A54" w:rsidP="0005143C">
      <w:pPr>
        <w:spacing w:after="120"/>
        <w:rPr>
          <w:b/>
          <w:bCs/>
        </w:rPr>
      </w:pPr>
      <w:r w:rsidRPr="00E92A54">
        <w:rPr>
          <w:b/>
          <w:bCs/>
        </w:rPr>
        <w:t>RF0</w:t>
      </w:r>
      <w:r w:rsidR="00105425">
        <w:rPr>
          <w:b/>
          <w:bCs/>
        </w:rPr>
        <w:t>6</w:t>
      </w:r>
      <w:r w:rsidRPr="00E92A54">
        <w:rPr>
          <w:b/>
          <w:bCs/>
        </w:rPr>
        <w:t xml:space="preserve"> </w:t>
      </w:r>
      <w:r w:rsidRPr="00E92A54">
        <w:t>– O aplicativo deverá fornecer uma funcionalidade de simulação de circuito que permita que os desenvolvedores utilizem a câmera do dispositivo móvel para visualizar e interagir com circuitos virtuais em tempo real.</w:t>
      </w:r>
    </w:p>
    <w:p w14:paraId="0F640528" w14:textId="13A578EA" w:rsidR="00E92A54" w:rsidRPr="00E92A54" w:rsidRDefault="00E92A54" w:rsidP="0005143C">
      <w:pPr>
        <w:spacing w:after="120"/>
      </w:pPr>
      <w:r w:rsidRPr="00E92A54">
        <w:rPr>
          <w:b/>
          <w:bCs/>
        </w:rPr>
        <w:t>RF0</w:t>
      </w:r>
      <w:r w:rsidR="00105425">
        <w:rPr>
          <w:b/>
          <w:bCs/>
        </w:rPr>
        <w:t>7</w:t>
      </w:r>
      <w:r w:rsidRPr="00E92A54">
        <w:t xml:space="preserve"> – O aplicativo deverá disponibilizar tutoriais que abordem os conceitos de eletrônica e de </w:t>
      </w:r>
      <w:proofErr w:type="spellStart"/>
      <w:r w:rsidRPr="00E92A54">
        <w:t>Arduino</w:t>
      </w:r>
      <w:proofErr w:type="spellEnd"/>
      <w:r w:rsidRPr="00E92A54">
        <w:t xml:space="preserve"> UNO R3 </w:t>
      </w:r>
    </w:p>
    <w:p w14:paraId="0B2695F8" w14:textId="33775C41" w:rsidR="00E92A54" w:rsidRPr="00E92A54" w:rsidRDefault="00E92A54" w:rsidP="0005143C">
      <w:pPr>
        <w:spacing w:after="120"/>
      </w:pPr>
      <w:r w:rsidRPr="00E92A54">
        <w:rPr>
          <w:b/>
          <w:bCs/>
        </w:rPr>
        <w:t>RF0</w:t>
      </w:r>
      <w:r w:rsidR="00105425">
        <w:rPr>
          <w:b/>
          <w:bCs/>
        </w:rPr>
        <w:t>8</w:t>
      </w:r>
      <w:r w:rsidRPr="00E92A54">
        <w:t xml:space="preserve"> – O aplicativo deverá disponibilizar materiais didáticos a respeito de eletrônica e de </w:t>
      </w:r>
      <w:proofErr w:type="spellStart"/>
      <w:r w:rsidRPr="00E92A54">
        <w:t>Arduino</w:t>
      </w:r>
      <w:proofErr w:type="spellEnd"/>
      <w:r w:rsidRPr="00E92A54">
        <w:t xml:space="preserve"> UNO R3.</w:t>
      </w:r>
    </w:p>
    <w:p w14:paraId="6253F4AD" w14:textId="567A75BB" w:rsidR="00E92A54" w:rsidRPr="00E92A54" w:rsidRDefault="00E92A54" w:rsidP="0005143C">
      <w:pPr>
        <w:spacing w:after="120"/>
      </w:pPr>
      <w:r w:rsidRPr="00E92A54">
        <w:rPr>
          <w:b/>
          <w:bCs/>
        </w:rPr>
        <w:t>RF</w:t>
      </w:r>
      <w:r w:rsidR="00105425">
        <w:rPr>
          <w:b/>
          <w:bCs/>
        </w:rPr>
        <w:t>09</w:t>
      </w:r>
      <w:r w:rsidRPr="00E92A54">
        <w:t xml:space="preserve"> – O aplicativo deverá disponibilizar questionários sobre os conteúdos apresentados.</w:t>
      </w:r>
    </w:p>
    <w:p w14:paraId="49DE89C8" w14:textId="77777777" w:rsidR="00E92A54" w:rsidRPr="00E92A54" w:rsidRDefault="00E92A54" w:rsidP="0005143C">
      <w:pPr>
        <w:spacing w:after="120"/>
        <w:rPr>
          <w:b/>
          <w:bCs/>
        </w:rPr>
      </w:pPr>
    </w:p>
    <w:p w14:paraId="72B8E335" w14:textId="1B2CCC81" w:rsidR="00E92A54" w:rsidRPr="00E92A54" w:rsidRDefault="00E92A54" w:rsidP="0005143C">
      <w:pPr>
        <w:spacing w:after="120"/>
        <w:rPr>
          <w:b/>
          <w:bCs/>
        </w:rPr>
      </w:pPr>
      <w:r w:rsidRPr="00E92A54">
        <w:rPr>
          <w:b/>
          <w:bCs/>
        </w:rPr>
        <w:t>Requisitos Não Funcionais:</w:t>
      </w:r>
    </w:p>
    <w:p w14:paraId="39F165E9" w14:textId="77777777" w:rsidR="00E92A54" w:rsidRPr="00E92A54" w:rsidRDefault="00E92A54" w:rsidP="0005143C">
      <w:pPr>
        <w:spacing w:after="120"/>
      </w:pPr>
      <w:r w:rsidRPr="00E92A54">
        <w:rPr>
          <w:b/>
          <w:bCs/>
        </w:rPr>
        <w:t xml:space="preserve">RNF01 </w:t>
      </w:r>
      <w:r w:rsidRPr="00E92A54">
        <w:t>– A interface do aplicativo deve ser intuitiva e de fácil utilização, proporcionando uma experiência agradável para os desenvolvedores.</w:t>
      </w:r>
    </w:p>
    <w:p w14:paraId="2171C154" w14:textId="508E0053" w:rsidR="00E92A54" w:rsidRPr="00E92A54" w:rsidRDefault="00E92A54" w:rsidP="0005143C">
      <w:pPr>
        <w:spacing w:after="120"/>
      </w:pPr>
      <w:r w:rsidRPr="00E92A54">
        <w:rPr>
          <w:b/>
          <w:bCs/>
        </w:rPr>
        <w:t>RNF0</w:t>
      </w:r>
      <w:r w:rsidR="00CA563C">
        <w:rPr>
          <w:b/>
          <w:bCs/>
        </w:rPr>
        <w:t>2</w:t>
      </w:r>
      <w:r w:rsidRPr="00E92A54">
        <w:rPr>
          <w:b/>
          <w:bCs/>
        </w:rPr>
        <w:t xml:space="preserve"> </w:t>
      </w:r>
      <w:r w:rsidRPr="00E92A54">
        <w:t xml:space="preserve">– O aplicativo deve ser compatível com diferentes dispositivos móveis, como smartphones e </w:t>
      </w:r>
      <w:proofErr w:type="spellStart"/>
      <w:r w:rsidRPr="00E92A54">
        <w:t>tablets</w:t>
      </w:r>
      <w:proofErr w:type="spellEnd"/>
      <w:r w:rsidRPr="00E92A54">
        <w:t xml:space="preserve">, e ser executado em diferentes sistemas operacionais, como </w:t>
      </w:r>
      <w:proofErr w:type="spellStart"/>
      <w:r w:rsidRPr="00E92A54">
        <w:t>Android</w:t>
      </w:r>
      <w:proofErr w:type="spellEnd"/>
      <w:r w:rsidRPr="00E92A54">
        <w:t>.</w:t>
      </w:r>
    </w:p>
    <w:p w14:paraId="241270E2" w14:textId="4C908619" w:rsidR="00E92A54" w:rsidRPr="00E92A54" w:rsidRDefault="00E92A54" w:rsidP="0005143C">
      <w:pPr>
        <w:spacing w:after="120"/>
      </w:pPr>
      <w:r w:rsidRPr="00E92A54">
        <w:rPr>
          <w:b/>
          <w:bCs/>
        </w:rPr>
        <w:t>RNF0</w:t>
      </w:r>
      <w:r w:rsidR="00CA563C">
        <w:rPr>
          <w:b/>
          <w:bCs/>
        </w:rPr>
        <w:t>3</w:t>
      </w:r>
      <w:r w:rsidRPr="00E92A54">
        <w:rPr>
          <w:b/>
          <w:bCs/>
        </w:rPr>
        <w:t xml:space="preserve"> </w:t>
      </w:r>
      <w:r w:rsidRPr="00E92A54">
        <w:t>–</w:t>
      </w:r>
      <w:r w:rsidRPr="00E92A54">
        <w:rPr>
          <w:b/>
          <w:bCs/>
        </w:rPr>
        <w:t xml:space="preserve"> </w:t>
      </w:r>
      <w:r w:rsidRPr="00E92A54">
        <w:t xml:space="preserve">O aplicativo deve implementar medidas de segurança para proteger as informações dos desenvolvedores, incluindo dados de </w:t>
      </w:r>
      <w:proofErr w:type="spellStart"/>
      <w:r w:rsidRPr="00E92A54">
        <w:t>login</w:t>
      </w:r>
      <w:proofErr w:type="spellEnd"/>
      <w:r w:rsidRPr="00E92A54">
        <w:t xml:space="preserve"> e informações de conta.</w:t>
      </w:r>
    </w:p>
    <w:p w14:paraId="72815EDF" w14:textId="0F17F673" w:rsidR="00E92A54" w:rsidRPr="00E92A54" w:rsidRDefault="00E92A54" w:rsidP="0005143C">
      <w:pPr>
        <w:spacing w:after="120"/>
      </w:pPr>
      <w:r w:rsidRPr="00E92A54">
        <w:rPr>
          <w:b/>
          <w:bCs/>
        </w:rPr>
        <w:t>RNF0</w:t>
      </w:r>
      <w:r w:rsidR="00CA563C">
        <w:rPr>
          <w:b/>
          <w:bCs/>
        </w:rPr>
        <w:t>4</w:t>
      </w:r>
      <w:r w:rsidRPr="00E92A54">
        <w:rPr>
          <w:b/>
          <w:bCs/>
        </w:rPr>
        <w:t xml:space="preserve"> </w:t>
      </w:r>
      <w:r w:rsidRPr="00E92A54">
        <w:t>– O aplicativo deve ser confiável, evitando falhas frequentes ou travamentos inesperados. Além disso, os tutoriais e os circuitos virtuais devem ser exibidos corretamente e sem erros.</w:t>
      </w:r>
    </w:p>
    <w:p w14:paraId="682189DE" w14:textId="77777777" w:rsidR="00E92A54" w:rsidRPr="00E92A54" w:rsidRDefault="00E92A54" w:rsidP="0005143C">
      <w:pPr>
        <w:spacing w:after="120"/>
      </w:pPr>
      <w:r w:rsidRPr="00E92A54">
        <w:rPr>
          <w:b/>
          <w:bCs/>
        </w:rPr>
        <w:t xml:space="preserve">RNF06 </w:t>
      </w:r>
      <w:r w:rsidRPr="00E92A54">
        <w:t>–</w:t>
      </w:r>
      <w:r w:rsidRPr="00E92A54">
        <w:rPr>
          <w:b/>
          <w:bCs/>
        </w:rPr>
        <w:t xml:space="preserve"> </w:t>
      </w:r>
      <w:r w:rsidRPr="00E92A54">
        <w:t>O aplicativo deve ser projetado para operar com altas demandas. Ele deve ser capaz de gerenciar eficientemente o armazenamento de dados e garantir um desempenho consistente, mesmo com um aumento na demanda.</w:t>
      </w:r>
    </w:p>
    <w:p w14:paraId="69B30966" w14:textId="77777777" w:rsidR="00E92A54" w:rsidRPr="00E92A54" w:rsidRDefault="00E92A54" w:rsidP="0005143C">
      <w:pPr>
        <w:spacing w:after="120"/>
      </w:pPr>
      <w:r w:rsidRPr="00E92A54">
        <w:rPr>
          <w:b/>
          <w:bCs/>
        </w:rPr>
        <w:t>RNF07</w:t>
      </w:r>
      <w:r w:rsidRPr="00E92A54">
        <w:t xml:space="preserve"> – O código-Fonte e a arquitetura do aplicativo devem ser projetados de forma modular e organizada, facilitando a manutenção e a introdução de novos recursos no futuro.</w:t>
      </w:r>
    </w:p>
    <w:p w14:paraId="2270E9A3" w14:textId="251383BA" w:rsidR="004F0B81" w:rsidRDefault="0070151B" w:rsidP="0005143C">
      <w:pPr>
        <w:spacing w:after="120"/>
        <w:rPr>
          <w:rStyle w:val="normaltextrun"/>
          <w:rFonts w:cs="Arial"/>
        </w:rPr>
      </w:pPr>
      <w:r w:rsidRPr="0070151B">
        <w:rPr>
          <w:rStyle w:val="normaltextrun"/>
          <w:rFonts w:cs="Arial"/>
          <w:b/>
          <w:bCs/>
        </w:rPr>
        <w:lastRenderedPageBreak/>
        <w:t>RNF08</w:t>
      </w:r>
      <w:r>
        <w:rPr>
          <w:rStyle w:val="normaltextrun"/>
          <w:rFonts w:cs="Arial"/>
        </w:rPr>
        <w:t xml:space="preserve"> </w:t>
      </w:r>
      <w:r w:rsidRPr="00E92A54">
        <w:t xml:space="preserve">– </w:t>
      </w:r>
      <w:r>
        <w:t>Os</w:t>
      </w:r>
      <w:r>
        <w:rPr>
          <w:rStyle w:val="normaltextrun"/>
          <w:rFonts w:cs="Arial"/>
        </w:rPr>
        <w:t xml:space="preserve"> questionários disponibilizados devem fornecer feedback imediato aos desenvolvedores, indicando </w:t>
      </w:r>
      <w:r w:rsidR="008C15CD">
        <w:rPr>
          <w:rStyle w:val="normaltextrun"/>
          <w:rFonts w:cs="Arial"/>
        </w:rPr>
        <w:t>o número de acertos.</w:t>
      </w:r>
    </w:p>
    <w:p w14:paraId="15DAC221" w14:textId="77777777" w:rsidR="00F07FFC" w:rsidRDefault="00F07FFC" w:rsidP="0005143C">
      <w:pPr>
        <w:spacing w:after="120"/>
        <w:jc w:val="left"/>
        <w:rPr>
          <w:b/>
          <w:bCs/>
        </w:rPr>
      </w:pPr>
      <w:r>
        <w:rPr>
          <w:b/>
          <w:bCs/>
        </w:rPr>
        <w:br w:type="page"/>
      </w:r>
    </w:p>
    <w:p w14:paraId="0942DBA5" w14:textId="6BBEE818" w:rsidR="00E92A54" w:rsidRPr="00E92A54" w:rsidRDefault="00E92A54" w:rsidP="0005143C">
      <w:pPr>
        <w:spacing w:after="120"/>
        <w:rPr>
          <w:b/>
        </w:rPr>
      </w:pPr>
      <w:r w:rsidRPr="00E92A54">
        <w:rPr>
          <w:b/>
          <w:bCs/>
        </w:rPr>
        <w:lastRenderedPageBreak/>
        <w:t xml:space="preserve">Quadros descritivos dos </w:t>
      </w:r>
      <w:r w:rsidRPr="00E92A54">
        <w:rPr>
          <w:b/>
        </w:rPr>
        <w:t>casos de uso</w:t>
      </w:r>
    </w:p>
    <w:p w14:paraId="64F10375" w14:textId="77777777" w:rsidR="00E92A54" w:rsidRPr="00E92A54" w:rsidRDefault="00E92A54" w:rsidP="0005143C">
      <w:pPr>
        <w:spacing w:after="120"/>
      </w:pPr>
    </w:p>
    <w:p w14:paraId="0D1E9A64" w14:textId="77777777" w:rsidR="00E92A54" w:rsidRPr="00E92A54" w:rsidRDefault="00E92A54" w:rsidP="0005143C">
      <w:pPr>
        <w:spacing w:after="120"/>
        <w:rPr>
          <w:b/>
          <w:bCs/>
        </w:rPr>
      </w:pPr>
      <w:r w:rsidRPr="00E92A54">
        <w:rPr>
          <w:b/>
          <w:bCs/>
        </w:rPr>
        <w:t>Documentação dos casos de uso do Desenvolvedor</w:t>
      </w:r>
    </w:p>
    <w:p w14:paraId="6A159D9B" w14:textId="77777777" w:rsidR="00E92A54" w:rsidRPr="00E92A54" w:rsidRDefault="00E92A54" w:rsidP="00E92A54"/>
    <w:p w14:paraId="5A4C34C0" w14:textId="3AB1F6BA" w:rsidR="00E92A54" w:rsidRPr="00E92A54" w:rsidRDefault="00E92A54" w:rsidP="002B606E">
      <w:pPr>
        <w:jc w:val="center"/>
      </w:pPr>
      <w:bookmarkStart w:id="96" w:name="_Toc138760660"/>
      <w:bookmarkStart w:id="97" w:name="_Toc152412749"/>
      <w:r w:rsidRPr="00E92A54">
        <w:t xml:space="preserve">Quadro </w:t>
      </w:r>
      <w:r>
        <w:fldChar w:fldCharType="begin"/>
      </w:r>
      <w:r>
        <w:instrText>SEQ Quadro \* ARABIC</w:instrText>
      </w:r>
      <w:r>
        <w:fldChar w:fldCharType="separate"/>
      </w:r>
      <w:r w:rsidR="00D232A8">
        <w:rPr>
          <w:noProof/>
        </w:rPr>
        <w:t>1</w:t>
      </w:r>
      <w:r>
        <w:fldChar w:fldCharType="end"/>
      </w:r>
      <w:r w:rsidRPr="00E92A54">
        <w:t xml:space="preserve"> - Descrição do caso de uso “Realizar Cadastro” (desenvolvedor)</w:t>
      </w:r>
      <w:bookmarkEnd w:id="96"/>
      <w:bookmarkEnd w:id="97"/>
    </w:p>
    <w:tbl>
      <w:tblPr>
        <w:tblW w:w="0" w:type="auto"/>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3525"/>
        <w:gridCol w:w="3705"/>
      </w:tblGrid>
      <w:tr w:rsidR="00E92A54" w:rsidRPr="00E92A54" w14:paraId="6DA82D36"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389083BD" w14:textId="77777777" w:rsidR="00E92A54" w:rsidRPr="00E92A54" w:rsidRDefault="00E92A54" w:rsidP="00F7035D">
            <w:pPr>
              <w:spacing w:line="276" w:lineRule="auto"/>
            </w:pPr>
            <w:r w:rsidRPr="00E92A54">
              <w:rPr>
                <w:b/>
                <w:bCs/>
              </w:rPr>
              <w:t>Nome do Caso de Uso</w:t>
            </w: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60" w:type="dxa"/>
              <w:right w:w="60" w:type="dxa"/>
            </w:tcMar>
            <w:vAlign w:val="bottom"/>
          </w:tcPr>
          <w:p w14:paraId="1B1AC945" w14:textId="77777777" w:rsidR="00E92A54" w:rsidRPr="00E92A54" w:rsidRDefault="00E92A54" w:rsidP="00F7035D">
            <w:pPr>
              <w:spacing w:line="276" w:lineRule="auto"/>
            </w:pPr>
            <w:r w:rsidRPr="00E92A54">
              <w:t>Cadastrar Desenvolvedor</w:t>
            </w:r>
          </w:p>
        </w:tc>
      </w:tr>
      <w:tr w:rsidR="00E92A54" w:rsidRPr="00E92A54" w14:paraId="343CF15A"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center"/>
          </w:tcPr>
          <w:p w14:paraId="67DB65F4" w14:textId="77777777" w:rsidR="00E92A54" w:rsidRPr="00E92A54" w:rsidRDefault="00E92A54" w:rsidP="00F7035D">
            <w:pPr>
              <w:spacing w:line="276" w:lineRule="auto"/>
            </w:pPr>
            <w:r w:rsidRPr="00E92A54">
              <w:rPr>
                <w:b/>
                <w:bCs/>
              </w:rPr>
              <w:t>Ator Principal</w:t>
            </w: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66E32CDC" w14:textId="77777777" w:rsidR="00E92A54" w:rsidRPr="00E92A54" w:rsidRDefault="00E92A54" w:rsidP="00F7035D">
            <w:pPr>
              <w:spacing w:line="276" w:lineRule="auto"/>
            </w:pPr>
            <w:r w:rsidRPr="00E92A54">
              <w:t>Desenvolvedor</w:t>
            </w:r>
          </w:p>
        </w:tc>
      </w:tr>
      <w:tr w:rsidR="00E92A54" w:rsidRPr="00E92A54" w14:paraId="366F68B9" w14:textId="77777777">
        <w:trPr>
          <w:trHeight w:val="585"/>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center"/>
          </w:tcPr>
          <w:p w14:paraId="2103E616" w14:textId="77777777" w:rsidR="00E92A54" w:rsidRPr="00E92A54" w:rsidRDefault="00E92A54" w:rsidP="00F7035D">
            <w:pPr>
              <w:spacing w:line="276" w:lineRule="auto"/>
            </w:pPr>
            <w:r w:rsidRPr="00E92A54">
              <w:rPr>
                <w:b/>
                <w:bCs/>
              </w:rPr>
              <w:t>Resumo</w:t>
            </w: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tcPr>
          <w:p w14:paraId="2D9E8C0C" w14:textId="77777777" w:rsidR="00E92A54" w:rsidRPr="00E92A54" w:rsidRDefault="00E92A54" w:rsidP="00F7035D">
            <w:pPr>
              <w:spacing w:line="276" w:lineRule="auto"/>
            </w:pPr>
            <w:r w:rsidRPr="00E92A54">
              <w:t>Este caso de uso descreve o processo para a realização do cadastro do Desenvolvedor</w:t>
            </w:r>
          </w:p>
        </w:tc>
      </w:tr>
      <w:tr w:rsidR="00E92A54" w:rsidRPr="00E92A54" w14:paraId="1409CB18" w14:textId="77777777">
        <w:trPr>
          <w:trHeight w:val="300"/>
          <w:jc w:val="center"/>
        </w:trPr>
        <w:tc>
          <w:tcPr>
            <w:tcW w:w="7230" w:type="dxa"/>
            <w:gridSpan w:val="2"/>
            <w:tcBorders>
              <w:top w:val="single" w:sz="6" w:space="0" w:color="auto"/>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6B115C2B" w14:textId="77777777" w:rsidR="00E92A54" w:rsidRPr="00E92A54" w:rsidRDefault="00E92A54" w:rsidP="00F7035D">
            <w:pPr>
              <w:spacing w:line="276" w:lineRule="auto"/>
              <w:jc w:val="center"/>
            </w:pPr>
            <w:r w:rsidRPr="00E92A54">
              <w:rPr>
                <w:b/>
                <w:bCs/>
              </w:rPr>
              <w:t>Cenário Principal</w:t>
            </w:r>
          </w:p>
        </w:tc>
      </w:tr>
      <w:tr w:rsidR="00E92A54" w:rsidRPr="00E92A54" w14:paraId="5E547FEB"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56C119BB" w14:textId="77777777" w:rsidR="00E92A54" w:rsidRPr="00E92A54" w:rsidRDefault="00E92A54" w:rsidP="00F7035D">
            <w:pPr>
              <w:spacing w:line="276" w:lineRule="auto"/>
              <w:jc w:val="center"/>
            </w:pPr>
            <w:r w:rsidRPr="00E92A54">
              <w:rPr>
                <w:b/>
                <w:bCs/>
              </w:rPr>
              <w:t>Ações do Ator</w:t>
            </w:r>
          </w:p>
        </w:tc>
        <w:tc>
          <w:tcPr>
            <w:tcW w:w="3705" w:type="dxa"/>
            <w:tcBorders>
              <w:top w:val="nil"/>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4904F5BF" w14:textId="77777777" w:rsidR="00E92A54" w:rsidRPr="00E92A54" w:rsidRDefault="00E92A54" w:rsidP="00F7035D">
            <w:pPr>
              <w:spacing w:line="276" w:lineRule="auto"/>
              <w:jc w:val="center"/>
            </w:pPr>
            <w:r w:rsidRPr="00E92A54">
              <w:rPr>
                <w:b/>
                <w:bCs/>
              </w:rPr>
              <w:t>Ações do Sistema</w:t>
            </w:r>
          </w:p>
        </w:tc>
      </w:tr>
      <w:tr w:rsidR="00E92A54" w:rsidRPr="00E92A54" w14:paraId="1DC6BE25"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6ABC4AE9" w14:textId="77777777" w:rsidR="00E92A54" w:rsidRPr="00E92A54" w:rsidRDefault="00E92A54" w:rsidP="00F7035D">
            <w:pPr>
              <w:spacing w:line="276" w:lineRule="auto"/>
            </w:pP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5492C61A" w14:textId="2EBF0754" w:rsidR="00E92A54" w:rsidRPr="00EC7849" w:rsidRDefault="00EC7849" w:rsidP="00F7035D">
            <w:pPr>
              <w:spacing w:line="276" w:lineRule="auto"/>
            </w:pPr>
            <w:r>
              <w:t>1.</w:t>
            </w:r>
            <w:r w:rsidR="005004DA">
              <w:t>Solicitar dados do desenvolvedor.</w:t>
            </w:r>
          </w:p>
        </w:tc>
      </w:tr>
      <w:tr w:rsidR="00E92A54" w:rsidRPr="00E92A54" w14:paraId="47AD23CC" w14:textId="77777777">
        <w:trPr>
          <w:trHeight w:val="585"/>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6C795E17" w14:textId="1D039D87" w:rsidR="00E92A54" w:rsidRPr="00E92A54" w:rsidRDefault="00E92A54" w:rsidP="00F7035D">
            <w:pPr>
              <w:spacing w:line="276" w:lineRule="auto"/>
            </w:pPr>
            <w:r w:rsidRPr="00E92A54">
              <w:t>2. Inserir os dados</w:t>
            </w:r>
            <w:r w:rsidR="005004DA">
              <w:t xml:space="preserve"> </w:t>
            </w:r>
            <w:r w:rsidRPr="00E92A54">
              <w:t>requeridos.</w:t>
            </w: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071B9198" w14:textId="77777777" w:rsidR="00E92A54" w:rsidRPr="00E92A54" w:rsidRDefault="00E92A54" w:rsidP="00F7035D">
            <w:pPr>
              <w:spacing w:line="276" w:lineRule="auto"/>
            </w:pPr>
          </w:p>
        </w:tc>
      </w:tr>
      <w:tr w:rsidR="00E92A54" w:rsidRPr="00E92A54" w14:paraId="67C7C788"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5843300F" w14:textId="77777777" w:rsidR="00E92A54" w:rsidRPr="00E92A54" w:rsidRDefault="00E92A54" w:rsidP="00F7035D">
            <w:pPr>
              <w:spacing w:line="276" w:lineRule="auto"/>
            </w:pP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24979F52" w14:textId="77777777" w:rsidR="00E92A54" w:rsidRPr="00E92A54" w:rsidRDefault="00E92A54" w:rsidP="00F7035D">
            <w:pPr>
              <w:spacing w:line="276" w:lineRule="auto"/>
            </w:pPr>
            <w:r w:rsidRPr="00E92A54">
              <w:t>3. Verificar dados.</w:t>
            </w:r>
          </w:p>
        </w:tc>
      </w:tr>
      <w:tr w:rsidR="00E92A54" w:rsidRPr="00E92A54" w14:paraId="533F80BF"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763E95D4" w14:textId="77777777" w:rsidR="00E92A54" w:rsidRPr="00E92A54" w:rsidRDefault="00E92A54" w:rsidP="00F7035D">
            <w:pPr>
              <w:spacing w:line="276" w:lineRule="auto"/>
            </w:pP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5A06D5A8" w14:textId="77777777" w:rsidR="00E92A54" w:rsidRPr="00E92A54" w:rsidRDefault="00E92A54" w:rsidP="00F7035D">
            <w:pPr>
              <w:spacing w:line="276" w:lineRule="auto"/>
            </w:pPr>
            <w:r w:rsidRPr="00E92A54">
              <w:t>4. Realizar cadastro.</w:t>
            </w:r>
          </w:p>
        </w:tc>
      </w:tr>
      <w:tr w:rsidR="00E92A54" w:rsidRPr="00E92A54" w14:paraId="5FFF11AA" w14:textId="77777777">
        <w:trPr>
          <w:trHeight w:val="300"/>
          <w:jc w:val="center"/>
        </w:trPr>
        <w:tc>
          <w:tcPr>
            <w:tcW w:w="7230" w:type="dxa"/>
            <w:gridSpan w:val="2"/>
            <w:tcBorders>
              <w:top w:val="single" w:sz="6" w:space="0" w:color="auto"/>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center"/>
          </w:tcPr>
          <w:p w14:paraId="463AFCBF" w14:textId="77777777" w:rsidR="00E92A54" w:rsidRPr="00E92A54" w:rsidRDefault="00E92A54" w:rsidP="00F7035D">
            <w:pPr>
              <w:spacing w:line="276" w:lineRule="auto"/>
              <w:jc w:val="center"/>
            </w:pPr>
            <w:r w:rsidRPr="00E92A54">
              <w:rPr>
                <w:b/>
                <w:bCs/>
              </w:rPr>
              <w:t>Cenário de Exceção - Dados inválidos</w:t>
            </w:r>
          </w:p>
        </w:tc>
      </w:tr>
      <w:tr w:rsidR="00E92A54" w:rsidRPr="00E92A54" w14:paraId="1C87A765"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57557E46" w14:textId="77777777" w:rsidR="00E92A54" w:rsidRPr="00E92A54" w:rsidRDefault="00E92A54" w:rsidP="00F7035D">
            <w:pPr>
              <w:spacing w:line="276" w:lineRule="auto"/>
              <w:jc w:val="center"/>
            </w:pPr>
            <w:r w:rsidRPr="00E92A54">
              <w:rPr>
                <w:b/>
                <w:bCs/>
              </w:rPr>
              <w:t>Ações do Ator</w:t>
            </w:r>
          </w:p>
        </w:tc>
        <w:tc>
          <w:tcPr>
            <w:tcW w:w="3705" w:type="dxa"/>
            <w:tcBorders>
              <w:top w:val="nil"/>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05DA2344" w14:textId="77777777" w:rsidR="00E92A54" w:rsidRPr="00E92A54" w:rsidRDefault="00E92A54" w:rsidP="00F7035D">
            <w:pPr>
              <w:spacing w:line="276" w:lineRule="auto"/>
              <w:jc w:val="center"/>
            </w:pPr>
            <w:r w:rsidRPr="00E92A54">
              <w:rPr>
                <w:b/>
                <w:bCs/>
              </w:rPr>
              <w:t>Ações do Sistema</w:t>
            </w:r>
          </w:p>
        </w:tc>
      </w:tr>
      <w:tr w:rsidR="00E92A54" w:rsidRPr="00E92A54" w14:paraId="7E90448C" w14:textId="77777777">
        <w:trPr>
          <w:trHeight w:val="585"/>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1B2D904E" w14:textId="77777777" w:rsidR="00E92A54" w:rsidRPr="00E92A54" w:rsidRDefault="00E92A54" w:rsidP="00F7035D">
            <w:pPr>
              <w:spacing w:line="276" w:lineRule="auto"/>
            </w:pP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3E05C62B" w14:textId="77777777" w:rsidR="00E92A54" w:rsidRPr="00E92A54" w:rsidRDefault="00E92A54" w:rsidP="00F7035D">
            <w:pPr>
              <w:spacing w:line="276" w:lineRule="auto"/>
            </w:pPr>
            <w:r w:rsidRPr="00E92A54">
              <w:t>1. Comunicar que os dados estão</w:t>
            </w:r>
            <w:r w:rsidRPr="00E92A54">
              <w:br/>
              <w:t>incorretos.</w:t>
            </w:r>
          </w:p>
        </w:tc>
      </w:tr>
      <w:tr w:rsidR="00E92A54" w:rsidRPr="00E92A54" w14:paraId="4848A8BB"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7FA2A265" w14:textId="77777777" w:rsidR="00E92A54" w:rsidRPr="00E92A54" w:rsidRDefault="00E92A54" w:rsidP="00F7035D">
            <w:pPr>
              <w:spacing w:line="276" w:lineRule="auto"/>
            </w:pP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1D3D007E" w14:textId="77777777" w:rsidR="00E92A54" w:rsidRPr="00E92A54" w:rsidRDefault="00E92A54" w:rsidP="00F7035D">
            <w:pPr>
              <w:spacing w:line="276" w:lineRule="auto"/>
            </w:pPr>
            <w:r w:rsidRPr="00E92A54">
              <w:t>2. Recusar requisição.</w:t>
            </w:r>
          </w:p>
        </w:tc>
      </w:tr>
    </w:tbl>
    <w:p w14:paraId="658620CA" w14:textId="77777777" w:rsidR="00D760E2" w:rsidRPr="005044C9" w:rsidRDefault="00D760E2" w:rsidP="00D760E2">
      <w:pPr>
        <w:spacing w:after="0"/>
        <w:jc w:val="center"/>
        <w:rPr>
          <w:sz w:val="20"/>
          <w:szCs w:val="18"/>
        </w:rPr>
      </w:pPr>
      <w:r w:rsidRPr="005044C9">
        <w:rPr>
          <w:sz w:val="20"/>
          <w:szCs w:val="18"/>
        </w:rPr>
        <w:t>Fonte: Do Próprio Autor, 2023.</w:t>
      </w:r>
    </w:p>
    <w:p w14:paraId="50175B1F" w14:textId="4533BF0E" w:rsidR="00FD3C14" w:rsidRPr="00E92A54" w:rsidRDefault="00607FC1" w:rsidP="00607FC1">
      <w:pPr>
        <w:spacing w:line="259" w:lineRule="auto"/>
        <w:jc w:val="left"/>
      </w:pPr>
      <w:r>
        <w:br w:type="page"/>
      </w:r>
    </w:p>
    <w:p w14:paraId="474587B2" w14:textId="04B5C5A2" w:rsidR="00E92A54" w:rsidRPr="00E92A54" w:rsidRDefault="00E92A54" w:rsidP="00C84520">
      <w:pPr>
        <w:jc w:val="center"/>
      </w:pPr>
      <w:bookmarkStart w:id="98" w:name="_Toc138760661"/>
      <w:bookmarkStart w:id="99" w:name="_Toc152412750"/>
      <w:r w:rsidRPr="00E92A54">
        <w:lastRenderedPageBreak/>
        <w:t xml:space="preserve">Quadro </w:t>
      </w:r>
      <w:r>
        <w:fldChar w:fldCharType="begin"/>
      </w:r>
      <w:r>
        <w:instrText>SEQ Quadro \* ARABIC</w:instrText>
      </w:r>
      <w:r>
        <w:fldChar w:fldCharType="separate"/>
      </w:r>
      <w:r w:rsidR="00D232A8">
        <w:rPr>
          <w:noProof/>
        </w:rPr>
        <w:t>2</w:t>
      </w:r>
      <w:r>
        <w:fldChar w:fldCharType="end"/>
      </w:r>
      <w:r w:rsidRPr="00E92A54">
        <w:t xml:space="preserve"> - Descrição do caso de uso “Realizar </w:t>
      </w:r>
      <w:proofErr w:type="spellStart"/>
      <w:r w:rsidRPr="00E92A54">
        <w:t>Login</w:t>
      </w:r>
      <w:proofErr w:type="spellEnd"/>
      <w:r w:rsidRPr="00E92A54">
        <w:t>” (desenvolvedor)</w:t>
      </w:r>
      <w:bookmarkEnd w:id="98"/>
      <w:bookmarkEnd w:id="99"/>
    </w:p>
    <w:tbl>
      <w:tblPr>
        <w:tblW w:w="0" w:type="auto"/>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3525"/>
        <w:gridCol w:w="3705"/>
      </w:tblGrid>
      <w:tr w:rsidR="00E92A54" w:rsidRPr="00E92A54" w14:paraId="4F8514EE"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51739A92" w14:textId="77777777" w:rsidR="00E92A54" w:rsidRPr="00E92A54" w:rsidRDefault="00E92A54" w:rsidP="00F7035D">
            <w:pPr>
              <w:spacing w:line="276" w:lineRule="auto"/>
            </w:pPr>
            <w:r w:rsidRPr="00E92A54">
              <w:rPr>
                <w:b/>
                <w:bCs/>
              </w:rPr>
              <w:t>Nome do Caso de Uso</w:t>
            </w: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60" w:type="dxa"/>
              <w:right w:w="60" w:type="dxa"/>
            </w:tcMar>
            <w:vAlign w:val="bottom"/>
          </w:tcPr>
          <w:p w14:paraId="5AFDA3E3" w14:textId="77777777" w:rsidR="00E92A54" w:rsidRPr="00E92A54" w:rsidRDefault="00E92A54" w:rsidP="00F7035D">
            <w:pPr>
              <w:spacing w:line="276" w:lineRule="auto"/>
            </w:pPr>
            <w:r w:rsidRPr="00E92A54">
              <w:t xml:space="preserve">Fazer </w:t>
            </w:r>
            <w:proofErr w:type="spellStart"/>
            <w:r w:rsidRPr="00E92A54">
              <w:t>Login</w:t>
            </w:r>
            <w:proofErr w:type="spellEnd"/>
          </w:p>
        </w:tc>
      </w:tr>
      <w:tr w:rsidR="00E92A54" w:rsidRPr="00E92A54" w14:paraId="0338051D"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center"/>
          </w:tcPr>
          <w:p w14:paraId="3F80C3A8" w14:textId="77777777" w:rsidR="00E92A54" w:rsidRPr="00E92A54" w:rsidRDefault="00E92A54" w:rsidP="00F7035D">
            <w:pPr>
              <w:spacing w:line="276" w:lineRule="auto"/>
            </w:pPr>
            <w:r w:rsidRPr="00E92A54">
              <w:rPr>
                <w:b/>
                <w:bCs/>
              </w:rPr>
              <w:t>Ator Principal</w:t>
            </w: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49DECBAA" w14:textId="77777777" w:rsidR="00E92A54" w:rsidRPr="00E92A54" w:rsidRDefault="00E92A54" w:rsidP="00F7035D">
            <w:pPr>
              <w:spacing w:line="276" w:lineRule="auto"/>
            </w:pPr>
            <w:r w:rsidRPr="00E92A54">
              <w:t>Desenvolvedor</w:t>
            </w:r>
          </w:p>
        </w:tc>
      </w:tr>
      <w:tr w:rsidR="00E92A54" w:rsidRPr="00E92A54" w14:paraId="633FD317" w14:textId="77777777">
        <w:trPr>
          <w:trHeight w:val="585"/>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center"/>
          </w:tcPr>
          <w:p w14:paraId="1728E089" w14:textId="77777777" w:rsidR="00E92A54" w:rsidRPr="00E92A54" w:rsidRDefault="00E92A54" w:rsidP="00F7035D">
            <w:pPr>
              <w:spacing w:line="276" w:lineRule="auto"/>
            </w:pPr>
            <w:r w:rsidRPr="00E92A54">
              <w:rPr>
                <w:b/>
                <w:bCs/>
              </w:rPr>
              <w:t>Resumo</w:t>
            </w: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tcPr>
          <w:p w14:paraId="163AA7B0" w14:textId="77777777" w:rsidR="00E92A54" w:rsidRPr="00E92A54" w:rsidRDefault="00E92A54" w:rsidP="00F7035D">
            <w:pPr>
              <w:spacing w:line="276" w:lineRule="auto"/>
            </w:pPr>
            <w:r w:rsidRPr="00E92A54">
              <w:t xml:space="preserve">Este caso de uso descreve o processo para a realização do </w:t>
            </w:r>
            <w:proofErr w:type="spellStart"/>
            <w:r w:rsidRPr="00E92A54">
              <w:t>login</w:t>
            </w:r>
            <w:proofErr w:type="spellEnd"/>
            <w:r w:rsidRPr="00E92A54">
              <w:t xml:space="preserve"> do Desenvolvedor</w:t>
            </w:r>
          </w:p>
        </w:tc>
      </w:tr>
      <w:tr w:rsidR="00E92A54" w:rsidRPr="00E92A54" w14:paraId="0AD33BA3"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center"/>
          </w:tcPr>
          <w:p w14:paraId="2292167D" w14:textId="77777777" w:rsidR="00E92A54" w:rsidRPr="00E92A54" w:rsidRDefault="00E92A54" w:rsidP="00F7035D">
            <w:pPr>
              <w:spacing w:line="276" w:lineRule="auto"/>
            </w:pPr>
            <w:r w:rsidRPr="00E92A54">
              <w:rPr>
                <w:b/>
                <w:bCs/>
              </w:rPr>
              <w:t>Pré-condições</w:t>
            </w: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597579EC" w14:textId="77777777" w:rsidR="00E92A54" w:rsidRPr="00E92A54" w:rsidRDefault="00E92A54" w:rsidP="00F7035D">
            <w:pPr>
              <w:spacing w:line="276" w:lineRule="auto"/>
            </w:pPr>
            <w:r w:rsidRPr="00E92A54">
              <w:t>O desenvolvedor já deve estar cadastrado no sistema</w:t>
            </w:r>
          </w:p>
        </w:tc>
      </w:tr>
      <w:tr w:rsidR="00E92A54" w:rsidRPr="00E92A54" w14:paraId="73813750" w14:textId="77777777">
        <w:trPr>
          <w:trHeight w:val="300"/>
          <w:jc w:val="center"/>
        </w:trPr>
        <w:tc>
          <w:tcPr>
            <w:tcW w:w="7230" w:type="dxa"/>
            <w:gridSpan w:val="2"/>
            <w:tcBorders>
              <w:top w:val="single" w:sz="6" w:space="0" w:color="auto"/>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64A39B14" w14:textId="77777777" w:rsidR="00E92A54" w:rsidRPr="00E92A54" w:rsidRDefault="00E92A54" w:rsidP="00F7035D">
            <w:pPr>
              <w:spacing w:line="276" w:lineRule="auto"/>
              <w:jc w:val="center"/>
            </w:pPr>
            <w:r w:rsidRPr="00E92A54">
              <w:rPr>
                <w:b/>
                <w:bCs/>
              </w:rPr>
              <w:t>Cenário Principal</w:t>
            </w:r>
          </w:p>
        </w:tc>
      </w:tr>
      <w:tr w:rsidR="00E92A54" w:rsidRPr="00E92A54" w14:paraId="6ECF9528"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3F33EB3A" w14:textId="77777777" w:rsidR="00E92A54" w:rsidRPr="00E92A54" w:rsidRDefault="00E92A54" w:rsidP="00F7035D">
            <w:pPr>
              <w:spacing w:line="276" w:lineRule="auto"/>
              <w:jc w:val="center"/>
            </w:pPr>
            <w:r w:rsidRPr="00E92A54">
              <w:rPr>
                <w:b/>
                <w:bCs/>
              </w:rPr>
              <w:t>Ações do Ator</w:t>
            </w:r>
          </w:p>
        </w:tc>
        <w:tc>
          <w:tcPr>
            <w:tcW w:w="3705" w:type="dxa"/>
            <w:tcBorders>
              <w:top w:val="nil"/>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45D3F0F4" w14:textId="77777777" w:rsidR="00E92A54" w:rsidRPr="00E92A54" w:rsidRDefault="00E92A54" w:rsidP="00F7035D">
            <w:pPr>
              <w:spacing w:line="276" w:lineRule="auto"/>
              <w:jc w:val="center"/>
            </w:pPr>
            <w:r w:rsidRPr="00E92A54">
              <w:rPr>
                <w:b/>
                <w:bCs/>
              </w:rPr>
              <w:t>Ações do Sistema</w:t>
            </w:r>
          </w:p>
        </w:tc>
      </w:tr>
      <w:tr w:rsidR="00E92A54" w:rsidRPr="00E92A54" w14:paraId="5E24F97A"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2C9A1B8A" w14:textId="77777777" w:rsidR="00E92A54" w:rsidRPr="00E92A54" w:rsidRDefault="00E92A54" w:rsidP="00F7035D">
            <w:pPr>
              <w:spacing w:line="276" w:lineRule="auto"/>
            </w:pP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2F1F484A" w14:textId="77777777" w:rsidR="00E92A54" w:rsidRPr="00E92A54" w:rsidRDefault="00E92A54" w:rsidP="00F7035D">
            <w:pPr>
              <w:spacing w:line="276" w:lineRule="auto"/>
            </w:pPr>
            <w:r w:rsidRPr="00E92A54">
              <w:t>1. Solicitar o usuário e senha.</w:t>
            </w:r>
          </w:p>
        </w:tc>
      </w:tr>
      <w:tr w:rsidR="00E92A54" w:rsidRPr="00E92A54" w14:paraId="55639AA9" w14:textId="77777777">
        <w:trPr>
          <w:trHeight w:val="585"/>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4B8398CF" w14:textId="77777777" w:rsidR="00E92A54" w:rsidRPr="00E92A54" w:rsidRDefault="00E92A54" w:rsidP="00F7035D">
            <w:pPr>
              <w:spacing w:line="276" w:lineRule="auto"/>
            </w:pPr>
            <w:r w:rsidRPr="00E92A54">
              <w:t>2.Inserir os dados requeridos.</w:t>
            </w: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128A0EB9" w14:textId="77777777" w:rsidR="00E92A54" w:rsidRPr="00E92A54" w:rsidRDefault="00E92A54" w:rsidP="00F7035D">
            <w:pPr>
              <w:spacing w:line="276" w:lineRule="auto"/>
            </w:pPr>
          </w:p>
        </w:tc>
      </w:tr>
      <w:tr w:rsidR="00E92A54" w:rsidRPr="00E92A54" w14:paraId="48D8C1E7"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69311BDC" w14:textId="77777777" w:rsidR="00E92A54" w:rsidRPr="00E92A54" w:rsidRDefault="00E92A54" w:rsidP="00F7035D">
            <w:pPr>
              <w:spacing w:line="276" w:lineRule="auto"/>
            </w:pP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1C06B84A" w14:textId="77777777" w:rsidR="00E92A54" w:rsidRPr="00E92A54" w:rsidRDefault="00E92A54" w:rsidP="00F7035D">
            <w:pPr>
              <w:spacing w:line="276" w:lineRule="auto"/>
            </w:pPr>
            <w:r w:rsidRPr="00E92A54">
              <w:t>3. Verificar dados.</w:t>
            </w:r>
          </w:p>
        </w:tc>
      </w:tr>
      <w:tr w:rsidR="00E92A54" w:rsidRPr="00E92A54" w14:paraId="0F942CC4"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3E939EA6" w14:textId="77777777" w:rsidR="00E92A54" w:rsidRPr="00E92A54" w:rsidRDefault="00E92A54" w:rsidP="00F7035D">
            <w:pPr>
              <w:spacing w:line="276" w:lineRule="auto"/>
            </w:pP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403A1714" w14:textId="77777777" w:rsidR="00E92A54" w:rsidRPr="00E92A54" w:rsidRDefault="00E92A54" w:rsidP="00F7035D">
            <w:pPr>
              <w:spacing w:line="276" w:lineRule="auto"/>
            </w:pPr>
            <w:r w:rsidRPr="00E92A54">
              <w:t xml:space="preserve">4. Realizar </w:t>
            </w:r>
            <w:proofErr w:type="spellStart"/>
            <w:r w:rsidRPr="00E92A54">
              <w:t>login</w:t>
            </w:r>
            <w:proofErr w:type="spellEnd"/>
            <w:r w:rsidRPr="00E92A54">
              <w:t>.</w:t>
            </w:r>
          </w:p>
        </w:tc>
      </w:tr>
      <w:tr w:rsidR="00E92A54" w:rsidRPr="00E92A54" w14:paraId="2BD9DBCA" w14:textId="77777777">
        <w:trPr>
          <w:trHeight w:val="300"/>
          <w:jc w:val="center"/>
        </w:trPr>
        <w:tc>
          <w:tcPr>
            <w:tcW w:w="7230" w:type="dxa"/>
            <w:gridSpan w:val="2"/>
            <w:tcBorders>
              <w:top w:val="single" w:sz="6" w:space="0" w:color="auto"/>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center"/>
          </w:tcPr>
          <w:p w14:paraId="42860E28" w14:textId="77777777" w:rsidR="00E92A54" w:rsidRPr="00E92A54" w:rsidRDefault="00E92A54" w:rsidP="00F7035D">
            <w:pPr>
              <w:spacing w:line="276" w:lineRule="auto"/>
              <w:jc w:val="center"/>
            </w:pPr>
            <w:r w:rsidRPr="00E92A54">
              <w:rPr>
                <w:b/>
                <w:bCs/>
              </w:rPr>
              <w:t>Cenário de Exceção - Dados inválidos</w:t>
            </w:r>
          </w:p>
        </w:tc>
      </w:tr>
      <w:tr w:rsidR="00E92A54" w:rsidRPr="00E92A54" w14:paraId="2E08692C"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5FD1A441" w14:textId="77777777" w:rsidR="00E92A54" w:rsidRPr="00E92A54" w:rsidRDefault="00E92A54" w:rsidP="00F7035D">
            <w:pPr>
              <w:spacing w:line="276" w:lineRule="auto"/>
              <w:jc w:val="center"/>
            </w:pPr>
            <w:r w:rsidRPr="00E92A54">
              <w:rPr>
                <w:b/>
                <w:bCs/>
              </w:rPr>
              <w:t>Ações do Ator</w:t>
            </w:r>
          </w:p>
        </w:tc>
        <w:tc>
          <w:tcPr>
            <w:tcW w:w="3705" w:type="dxa"/>
            <w:tcBorders>
              <w:top w:val="nil"/>
              <w:left w:val="single" w:sz="6" w:space="0" w:color="000000" w:themeColor="text1"/>
              <w:bottom w:val="single" w:sz="6" w:space="0" w:color="000000" w:themeColor="text1"/>
              <w:right w:val="single" w:sz="6" w:space="0" w:color="000000" w:themeColor="text1"/>
            </w:tcBorders>
            <w:shd w:val="clear" w:color="auto" w:fill="9CC2E5" w:themeFill="accent5" w:themeFillTint="99"/>
            <w:tcMar>
              <w:left w:w="60" w:type="dxa"/>
              <w:right w:w="60" w:type="dxa"/>
            </w:tcMar>
            <w:vAlign w:val="bottom"/>
          </w:tcPr>
          <w:p w14:paraId="08974395" w14:textId="77777777" w:rsidR="00E92A54" w:rsidRPr="00E92A54" w:rsidRDefault="00E92A54" w:rsidP="00F7035D">
            <w:pPr>
              <w:spacing w:line="276" w:lineRule="auto"/>
              <w:jc w:val="center"/>
            </w:pPr>
            <w:r w:rsidRPr="00E92A54">
              <w:rPr>
                <w:b/>
                <w:bCs/>
              </w:rPr>
              <w:t>Ações do Sistema</w:t>
            </w:r>
          </w:p>
        </w:tc>
      </w:tr>
      <w:tr w:rsidR="00E92A54" w:rsidRPr="00E92A54" w14:paraId="55095937" w14:textId="77777777">
        <w:trPr>
          <w:trHeight w:val="585"/>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13B77FC0" w14:textId="77777777" w:rsidR="00E92A54" w:rsidRPr="00E92A54" w:rsidRDefault="00E92A54" w:rsidP="00F7035D">
            <w:pPr>
              <w:spacing w:line="276" w:lineRule="auto"/>
            </w:pP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01AC9629" w14:textId="77777777" w:rsidR="00E92A54" w:rsidRPr="00E92A54" w:rsidRDefault="00E92A54" w:rsidP="00F7035D">
            <w:pPr>
              <w:spacing w:line="276" w:lineRule="auto"/>
            </w:pPr>
            <w:r w:rsidRPr="00E92A54">
              <w:t>1. Comunicar que os dados estão</w:t>
            </w:r>
            <w:r w:rsidRPr="00E92A54">
              <w:br/>
              <w:t>incorretos.</w:t>
            </w:r>
          </w:p>
        </w:tc>
      </w:tr>
      <w:tr w:rsidR="00E92A54" w:rsidRPr="00E92A54" w14:paraId="6FE98375" w14:textId="77777777">
        <w:trPr>
          <w:trHeight w:val="300"/>
          <w:jc w:val="center"/>
        </w:trPr>
        <w:tc>
          <w:tcPr>
            <w:tcW w:w="35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62B08745" w14:textId="77777777" w:rsidR="00E92A54" w:rsidRPr="00E92A54" w:rsidRDefault="00E92A54" w:rsidP="00F7035D">
            <w:pPr>
              <w:spacing w:line="276" w:lineRule="auto"/>
            </w:pPr>
          </w:p>
        </w:tc>
        <w:tc>
          <w:tcPr>
            <w:tcW w:w="3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60" w:type="dxa"/>
              <w:right w:w="60" w:type="dxa"/>
            </w:tcMar>
            <w:vAlign w:val="bottom"/>
          </w:tcPr>
          <w:p w14:paraId="29424F50" w14:textId="77777777" w:rsidR="00E92A54" w:rsidRPr="00E92A54" w:rsidRDefault="00E92A54" w:rsidP="00F7035D">
            <w:pPr>
              <w:spacing w:line="276" w:lineRule="auto"/>
            </w:pPr>
            <w:r w:rsidRPr="00E92A54">
              <w:t>2. Recusar requisição.</w:t>
            </w:r>
          </w:p>
        </w:tc>
      </w:tr>
    </w:tbl>
    <w:p w14:paraId="65A4E3C9" w14:textId="77777777" w:rsidR="00D760E2" w:rsidRPr="005044C9" w:rsidRDefault="00D760E2" w:rsidP="00D760E2">
      <w:pPr>
        <w:spacing w:after="0"/>
        <w:jc w:val="center"/>
        <w:rPr>
          <w:sz w:val="20"/>
          <w:szCs w:val="18"/>
        </w:rPr>
      </w:pPr>
      <w:r w:rsidRPr="005044C9">
        <w:rPr>
          <w:sz w:val="20"/>
          <w:szCs w:val="18"/>
        </w:rPr>
        <w:t>Fonte: Do Próprio Autor, 2023.</w:t>
      </w:r>
    </w:p>
    <w:p w14:paraId="79B2CBA5" w14:textId="77777777" w:rsidR="005837C2" w:rsidRPr="000255DD" w:rsidRDefault="005837C2" w:rsidP="005837C2">
      <w:pPr>
        <w:spacing w:line="259" w:lineRule="auto"/>
        <w:jc w:val="left"/>
      </w:pPr>
      <w:r>
        <w:br w:type="page"/>
      </w:r>
    </w:p>
    <w:p w14:paraId="5B3B73BF" w14:textId="0665BB1A" w:rsidR="00E92A54" w:rsidRPr="00E92A54" w:rsidRDefault="00E92A54" w:rsidP="005837C2">
      <w:pPr>
        <w:spacing w:line="276" w:lineRule="auto"/>
        <w:jc w:val="center"/>
      </w:pPr>
      <w:bookmarkStart w:id="100" w:name="_Toc138760662"/>
      <w:bookmarkStart w:id="101" w:name="_Toc152412751"/>
      <w:r w:rsidRPr="00E92A54">
        <w:lastRenderedPageBreak/>
        <w:t xml:space="preserve">Quadro </w:t>
      </w:r>
      <w:r>
        <w:fldChar w:fldCharType="begin"/>
      </w:r>
      <w:r>
        <w:instrText>SEQ Quadro \* ARABIC</w:instrText>
      </w:r>
      <w:r>
        <w:fldChar w:fldCharType="separate"/>
      </w:r>
      <w:r w:rsidR="00D232A8">
        <w:rPr>
          <w:noProof/>
        </w:rPr>
        <w:t>3</w:t>
      </w:r>
      <w:r>
        <w:fldChar w:fldCharType="end"/>
      </w:r>
      <w:r w:rsidRPr="00E92A54">
        <w:t xml:space="preserve"> - Descrição do Caso de Uso “</w:t>
      </w:r>
      <w:r w:rsidR="1DA15405">
        <w:t>Visualizar</w:t>
      </w:r>
      <w:r w:rsidRPr="00E92A54">
        <w:t xml:space="preserve"> Tutorial”</w:t>
      </w:r>
      <w:bookmarkEnd w:id="100"/>
      <w:bookmarkEnd w:id="101"/>
    </w:p>
    <w:tbl>
      <w:tblPr>
        <w:tblW w:w="0" w:type="auto"/>
        <w:jc w:val="center"/>
        <w:tblLook w:val="04A0" w:firstRow="1" w:lastRow="0" w:firstColumn="1" w:lastColumn="0" w:noHBand="0" w:noVBand="1"/>
      </w:tblPr>
      <w:tblGrid>
        <w:gridCol w:w="3540"/>
        <w:gridCol w:w="3705"/>
      </w:tblGrid>
      <w:tr w:rsidR="00E92A54" w:rsidRPr="00E92A54" w14:paraId="2B4A5C9E"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bottom"/>
          </w:tcPr>
          <w:p w14:paraId="12D45B81" w14:textId="77777777" w:rsidR="00E92A54" w:rsidRPr="00E92A54" w:rsidRDefault="00E92A54" w:rsidP="00D93031">
            <w:pPr>
              <w:rPr>
                <w:b/>
                <w:bCs/>
              </w:rPr>
            </w:pPr>
            <w:r w:rsidRPr="00E92A54">
              <w:rPr>
                <w:b/>
                <w:bCs/>
              </w:rPr>
              <w:t>Nome do Caso de Uso</w:t>
            </w:r>
          </w:p>
        </w:tc>
        <w:tc>
          <w:tcPr>
            <w:tcW w:w="3705" w:type="dxa"/>
            <w:tcBorders>
              <w:top w:val="single" w:sz="8" w:space="0" w:color="auto"/>
              <w:left w:val="single" w:sz="8" w:space="0" w:color="auto"/>
              <w:bottom w:val="single" w:sz="8" w:space="0" w:color="auto"/>
              <w:right w:val="single" w:sz="8" w:space="0" w:color="auto"/>
            </w:tcBorders>
            <w:shd w:val="clear" w:color="auto" w:fill="FFFFFF" w:themeFill="background1"/>
            <w:tcMar>
              <w:left w:w="70" w:type="dxa"/>
              <w:right w:w="70" w:type="dxa"/>
            </w:tcMar>
            <w:vAlign w:val="bottom"/>
          </w:tcPr>
          <w:p w14:paraId="77C713AA" w14:textId="36405C0E" w:rsidR="00E92A54" w:rsidRPr="00E92A54" w:rsidRDefault="46C1BC41" w:rsidP="00D93031">
            <w:r>
              <w:t>Visualizar</w:t>
            </w:r>
            <w:r w:rsidR="00E92A54" w:rsidRPr="00E92A54">
              <w:t xml:space="preserve"> Tutorial</w:t>
            </w:r>
          </w:p>
        </w:tc>
      </w:tr>
      <w:tr w:rsidR="00E92A54" w:rsidRPr="00E92A54" w14:paraId="6C1F8E88"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5ECFD69D" w14:textId="77777777" w:rsidR="00E92A54" w:rsidRPr="00E92A54" w:rsidRDefault="00E92A54" w:rsidP="00D93031">
            <w:pPr>
              <w:rPr>
                <w:b/>
                <w:bCs/>
              </w:rPr>
            </w:pPr>
            <w:r w:rsidRPr="00E92A54">
              <w:rPr>
                <w:b/>
                <w:bCs/>
              </w:rPr>
              <w:t>Ator Principal</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6692E3C" w14:textId="77777777" w:rsidR="00E92A54" w:rsidRPr="00E92A54" w:rsidRDefault="00E92A54" w:rsidP="00D93031">
            <w:r w:rsidRPr="00E92A54">
              <w:t>Desenvolvedor</w:t>
            </w:r>
          </w:p>
        </w:tc>
      </w:tr>
      <w:tr w:rsidR="00E92A54" w:rsidRPr="00E92A54" w14:paraId="2264D9F6"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11ABF657" w14:textId="77777777" w:rsidR="00E92A54" w:rsidRPr="00E92A54" w:rsidRDefault="00E92A54" w:rsidP="00D93031">
            <w:pPr>
              <w:rPr>
                <w:b/>
                <w:bCs/>
              </w:rPr>
            </w:pPr>
            <w:r w:rsidRPr="00E92A54">
              <w:rPr>
                <w:b/>
                <w:bCs/>
              </w:rPr>
              <w:t>Resumo</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tcPr>
          <w:p w14:paraId="0D160FB2" w14:textId="06DBD537" w:rsidR="00E92A54" w:rsidRPr="00E92A54" w:rsidRDefault="00E92A54" w:rsidP="00D93031">
            <w:r w:rsidRPr="00E92A54">
              <w:t xml:space="preserve">Este caso de uso descreve o processo da </w:t>
            </w:r>
            <w:r w:rsidR="7658BA5C">
              <w:t>visualização</w:t>
            </w:r>
            <w:r w:rsidRPr="00E92A54">
              <w:t xml:space="preserve"> dos tutoriais</w:t>
            </w:r>
          </w:p>
        </w:tc>
      </w:tr>
      <w:tr w:rsidR="00E92A54" w:rsidRPr="00E92A54" w14:paraId="29E5FDC2"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120A71FC" w14:textId="77777777" w:rsidR="00E92A54" w:rsidRPr="00E92A54" w:rsidRDefault="00E92A54" w:rsidP="00D93031">
            <w:pPr>
              <w:rPr>
                <w:b/>
                <w:bCs/>
              </w:rPr>
            </w:pPr>
            <w:r w:rsidRPr="00E92A54">
              <w:rPr>
                <w:b/>
                <w:bCs/>
              </w:rPr>
              <w:t>Pré-condições</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5C38C31" w14:textId="77777777" w:rsidR="00E92A54" w:rsidRPr="00E92A54" w:rsidRDefault="00E92A54" w:rsidP="00D93031">
            <w:r w:rsidRPr="00E92A54">
              <w:t xml:space="preserve">O desenvolvedor deve ter realizado o </w:t>
            </w:r>
            <w:proofErr w:type="spellStart"/>
            <w:r w:rsidRPr="00E92A54">
              <w:t>login</w:t>
            </w:r>
            <w:proofErr w:type="spellEnd"/>
            <w:r w:rsidRPr="00E92A54">
              <w:t xml:space="preserve"> previamente.</w:t>
            </w:r>
          </w:p>
        </w:tc>
      </w:tr>
      <w:tr w:rsidR="00E92A54" w:rsidRPr="00E92A54" w14:paraId="2293A5D2" w14:textId="77777777">
        <w:trPr>
          <w:trHeight w:val="300"/>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7744B9AA" w14:textId="77777777" w:rsidR="00E92A54" w:rsidRPr="00E92A54" w:rsidRDefault="00E92A54" w:rsidP="00D93031">
            <w:pPr>
              <w:jc w:val="center"/>
              <w:rPr>
                <w:b/>
                <w:bCs/>
              </w:rPr>
            </w:pPr>
            <w:r w:rsidRPr="00E92A54">
              <w:rPr>
                <w:b/>
                <w:bCs/>
              </w:rPr>
              <w:t>Cenário Principal</w:t>
            </w:r>
          </w:p>
        </w:tc>
      </w:tr>
      <w:tr w:rsidR="00E92A54" w:rsidRPr="00E92A54" w14:paraId="7C6A078E"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154D34E5" w14:textId="77777777" w:rsidR="00E92A54" w:rsidRPr="00E92A54" w:rsidRDefault="00E92A54" w:rsidP="00D93031">
            <w:pPr>
              <w:jc w:val="center"/>
              <w:rPr>
                <w:b/>
                <w:bCs/>
              </w:rPr>
            </w:pPr>
            <w:r w:rsidRPr="00E92A54">
              <w:rPr>
                <w:b/>
                <w:bCs/>
              </w:rPr>
              <w:t>Ações do Ator</w:t>
            </w:r>
          </w:p>
        </w:tc>
        <w:tc>
          <w:tcPr>
            <w:tcW w:w="3705" w:type="dxa"/>
            <w:tcBorders>
              <w:top w:val="nil"/>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4DF2F33B" w14:textId="77777777" w:rsidR="00E92A54" w:rsidRPr="00E92A54" w:rsidRDefault="00E92A54" w:rsidP="00D93031">
            <w:pPr>
              <w:jc w:val="center"/>
              <w:rPr>
                <w:b/>
                <w:bCs/>
              </w:rPr>
            </w:pPr>
            <w:r w:rsidRPr="00E92A54">
              <w:rPr>
                <w:b/>
                <w:bCs/>
              </w:rPr>
              <w:t>Ações do Sistema</w:t>
            </w:r>
          </w:p>
        </w:tc>
      </w:tr>
      <w:tr w:rsidR="00E92A54" w:rsidRPr="00E92A54" w14:paraId="18BD6E13"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0AB0CCB9" w14:textId="4AB9C7E4" w:rsidR="00E92A54" w:rsidRPr="00E92A54" w:rsidRDefault="00E92A54" w:rsidP="00D93031"/>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BAA8BAE" w14:textId="372DFC12" w:rsidR="00E92A54" w:rsidRPr="00E92A54" w:rsidRDefault="00197E1A" w:rsidP="00D93031">
            <w:r>
              <w:t>1. Apresentar os tutoriais</w:t>
            </w:r>
          </w:p>
        </w:tc>
      </w:tr>
      <w:tr w:rsidR="00197E1A" w:rsidRPr="00E92A54" w14:paraId="520DF554"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6349CE7" w14:textId="405E1D4C" w:rsidR="00197E1A" w:rsidRPr="00E92A54" w:rsidRDefault="00197E1A" w:rsidP="00D93031">
            <w:r>
              <w:t>2</w:t>
            </w:r>
            <w:r w:rsidRPr="00E92A54">
              <w:t>. Selecionar o tutorial</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1B742722" w14:textId="26383516" w:rsidR="00197E1A" w:rsidRPr="00E92A54" w:rsidRDefault="00197E1A" w:rsidP="00D93031"/>
        </w:tc>
      </w:tr>
      <w:tr w:rsidR="00197E1A" w:rsidRPr="00E92A54" w14:paraId="198DB011"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BFC2A44" w14:textId="77777777" w:rsidR="00197E1A" w:rsidRPr="00E92A54" w:rsidRDefault="00197E1A" w:rsidP="00D93031"/>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3EE5707" w14:textId="3419FD85" w:rsidR="00197E1A" w:rsidRPr="00E92A54" w:rsidRDefault="00197E1A" w:rsidP="00D93031">
            <w:r>
              <w:t>3</w:t>
            </w:r>
            <w:r w:rsidRPr="00E92A54">
              <w:t>. Executar o tutorial</w:t>
            </w:r>
          </w:p>
        </w:tc>
      </w:tr>
      <w:tr w:rsidR="00197E1A" w:rsidRPr="00E92A54" w14:paraId="462C092D" w14:textId="77777777">
        <w:trPr>
          <w:trHeight w:val="300"/>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center"/>
          </w:tcPr>
          <w:p w14:paraId="6001F54A" w14:textId="77777777" w:rsidR="00197E1A" w:rsidRPr="00E92A54" w:rsidRDefault="00197E1A" w:rsidP="00D93031">
            <w:pPr>
              <w:jc w:val="center"/>
              <w:rPr>
                <w:b/>
                <w:bCs/>
              </w:rPr>
            </w:pPr>
            <w:r w:rsidRPr="00E92A54">
              <w:rPr>
                <w:b/>
                <w:bCs/>
              </w:rPr>
              <w:t>Cenário de Exceção – Pular etapas</w:t>
            </w:r>
          </w:p>
        </w:tc>
      </w:tr>
      <w:tr w:rsidR="00197E1A" w:rsidRPr="00E92A54" w14:paraId="79AA8BAD"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2268CF67" w14:textId="77777777" w:rsidR="00197E1A" w:rsidRPr="00E92A54" w:rsidRDefault="00197E1A" w:rsidP="00D93031">
            <w:pPr>
              <w:jc w:val="center"/>
              <w:rPr>
                <w:b/>
                <w:bCs/>
              </w:rPr>
            </w:pPr>
            <w:r w:rsidRPr="00E92A54">
              <w:rPr>
                <w:b/>
                <w:bCs/>
              </w:rPr>
              <w:t>Ações do Ator</w:t>
            </w:r>
          </w:p>
        </w:tc>
        <w:tc>
          <w:tcPr>
            <w:tcW w:w="3705" w:type="dxa"/>
            <w:tcBorders>
              <w:top w:val="nil"/>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29E963E8" w14:textId="77777777" w:rsidR="00197E1A" w:rsidRPr="00E92A54" w:rsidRDefault="00197E1A" w:rsidP="00D93031">
            <w:pPr>
              <w:jc w:val="center"/>
              <w:rPr>
                <w:b/>
                <w:bCs/>
              </w:rPr>
            </w:pPr>
            <w:r w:rsidRPr="00E92A54">
              <w:rPr>
                <w:b/>
                <w:bCs/>
              </w:rPr>
              <w:t>Ações do Sistema</w:t>
            </w:r>
          </w:p>
        </w:tc>
      </w:tr>
      <w:tr w:rsidR="00197E1A" w:rsidRPr="00E92A54" w14:paraId="37FFE3A8" w14:textId="77777777">
        <w:trPr>
          <w:trHeight w:val="623"/>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1EBD683B" w14:textId="77777777" w:rsidR="00197E1A" w:rsidRPr="00E92A54" w:rsidRDefault="00197E1A" w:rsidP="00D93031">
            <w:r w:rsidRPr="00E92A54">
              <w:t>1.Pular etapa desejada.</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35466FD" w14:textId="77777777" w:rsidR="00197E1A" w:rsidRPr="00E92A54" w:rsidRDefault="00197E1A" w:rsidP="00D93031"/>
        </w:tc>
      </w:tr>
      <w:tr w:rsidR="00197E1A" w:rsidRPr="00E92A54" w14:paraId="3F8934D0" w14:textId="77777777">
        <w:trPr>
          <w:trHeight w:val="315"/>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ECD8583" w14:textId="77777777" w:rsidR="00197E1A" w:rsidRPr="00E92A54" w:rsidRDefault="00197E1A" w:rsidP="00D93031"/>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D87D87E" w14:textId="77777777" w:rsidR="00197E1A" w:rsidRPr="00E92A54" w:rsidRDefault="00197E1A" w:rsidP="00D93031">
            <w:r w:rsidRPr="00E92A54">
              <w:t>2.Pula a etapa selecionada.</w:t>
            </w:r>
          </w:p>
        </w:tc>
      </w:tr>
    </w:tbl>
    <w:p w14:paraId="05058AFA" w14:textId="74D4D9B3" w:rsidR="005918E8" w:rsidRPr="005044C9" w:rsidRDefault="00D760E2" w:rsidP="00D760E2">
      <w:pPr>
        <w:spacing w:after="0"/>
        <w:jc w:val="center"/>
        <w:rPr>
          <w:sz w:val="20"/>
          <w:szCs w:val="20"/>
        </w:rPr>
      </w:pPr>
      <w:r w:rsidRPr="4B4751EE">
        <w:rPr>
          <w:sz w:val="20"/>
          <w:szCs w:val="20"/>
        </w:rPr>
        <w:t>Fonte: Do Próprio Autor, 2023.</w:t>
      </w:r>
    </w:p>
    <w:p w14:paraId="64C7E50F" w14:textId="5C5EC98F" w:rsidR="4B4751EE" w:rsidRDefault="4B4751EE">
      <w:r>
        <w:br w:type="page"/>
      </w:r>
    </w:p>
    <w:p w14:paraId="3F364C0F" w14:textId="087A1C4E" w:rsidR="4B4751EE" w:rsidRDefault="4B4751EE" w:rsidP="4B4751EE">
      <w:pPr>
        <w:spacing w:after="0"/>
        <w:jc w:val="center"/>
        <w:rPr>
          <w:sz w:val="20"/>
          <w:szCs w:val="20"/>
        </w:rPr>
      </w:pPr>
    </w:p>
    <w:p w14:paraId="194F8B00" w14:textId="1E4B54BA" w:rsidR="00804884" w:rsidRDefault="00804884" w:rsidP="00804884">
      <w:pPr>
        <w:jc w:val="center"/>
      </w:pPr>
      <w:bookmarkStart w:id="102" w:name="_Toc152412752"/>
      <w:r>
        <w:t xml:space="preserve">Quadro </w:t>
      </w:r>
      <w:r>
        <w:fldChar w:fldCharType="begin"/>
      </w:r>
      <w:r>
        <w:instrText>SEQ Quadro \* ARABIC</w:instrText>
      </w:r>
      <w:r>
        <w:fldChar w:fldCharType="separate"/>
      </w:r>
      <w:r w:rsidR="00D232A8">
        <w:rPr>
          <w:noProof/>
        </w:rPr>
        <w:t>4</w:t>
      </w:r>
      <w:r>
        <w:fldChar w:fldCharType="end"/>
      </w:r>
      <w:r>
        <w:t xml:space="preserve"> - </w:t>
      </w:r>
      <w:r w:rsidRPr="004D193A">
        <w:t xml:space="preserve">Descrição do caso de uso "Visualizar </w:t>
      </w:r>
      <w:r w:rsidR="00CD5B66">
        <w:t>Modelo</w:t>
      </w:r>
      <w:r w:rsidR="00244802">
        <w:t xml:space="preserve"> 3D</w:t>
      </w:r>
      <w:r w:rsidRPr="004D193A">
        <w:t>”</w:t>
      </w:r>
      <w:bookmarkEnd w:id="102"/>
    </w:p>
    <w:tbl>
      <w:tblPr>
        <w:tblW w:w="0" w:type="auto"/>
        <w:jc w:val="center"/>
        <w:tblLayout w:type="fixed"/>
        <w:tblLook w:val="04A0" w:firstRow="1" w:lastRow="0" w:firstColumn="1" w:lastColumn="0" w:noHBand="0" w:noVBand="1"/>
      </w:tblPr>
      <w:tblGrid>
        <w:gridCol w:w="3540"/>
        <w:gridCol w:w="3705"/>
      </w:tblGrid>
      <w:tr w:rsidR="00E92A54" w:rsidRPr="00E92A54" w14:paraId="696237DA"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bottom"/>
          </w:tcPr>
          <w:p w14:paraId="5F59E8E9" w14:textId="77777777" w:rsidR="00E92A54" w:rsidRPr="00E92A54" w:rsidRDefault="00E92A54" w:rsidP="00F7035D">
            <w:pPr>
              <w:spacing w:line="276" w:lineRule="auto"/>
              <w:rPr>
                <w:b/>
                <w:bCs/>
              </w:rPr>
            </w:pPr>
            <w:r w:rsidRPr="00E92A54">
              <w:rPr>
                <w:b/>
                <w:bCs/>
              </w:rPr>
              <w:t>Nome do Caso de Uso</w:t>
            </w:r>
          </w:p>
        </w:tc>
        <w:tc>
          <w:tcPr>
            <w:tcW w:w="3705" w:type="dxa"/>
            <w:tcBorders>
              <w:top w:val="single" w:sz="8" w:space="0" w:color="auto"/>
              <w:left w:val="single" w:sz="8" w:space="0" w:color="auto"/>
              <w:bottom w:val="single" w:sz="8" w:space="0" w:color="auto"/>
              <w:right w:val="single" w:sz="8" w:space="0" w:color="auto"/>
            </w:tcBorders>
            <w:shd w:val="clear" w:color="auto" w:fill="FFFFFF" w:themeFill="background1"/>
            <w:tcMar>
              <w:left w:w="70" w:type="dxa"/>
              <w:right w:w="70" w:type="dxa"/>
            </w:tcMar>
            <w:vAlign w:val="bottom"/>
          </w:tcPr>
          <w:p w14:paraId="174912C8" w14:textId="17C3E779" w:rsidR="00E92A54" w:rsidRPr="00E92A54" w:rsidRDefault="00E92A54" w:rsidP="00F7035D">
            <w:pPr>
              <w:spacing w:line="276" w:lineRule="auto"/>
            </w:pPr>
            <w:r w:rsidRPr="00E92A54">
              <w:t xml:space="preserve">Visualizar </w:t>
            </w:r>
            <w:r w:rsidR="001273FF">
              <w:t>Modelo</w:t>
            </w:r>
            <w:r w:rsidR="00244802">
              <w:t xml:space="preserve"> 3D</w:t>
            </w:r>
          </w:p>
        </w:tc>
      </w:tr>
      <w:tr w:rsidR="00E92A54" w:rsidRPr="00E92A54" w14:paraId="21440EEE"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7805A50C" w14:textId="77777777" w:rsidR="00E92A54" w:rsidRPr="00E92A54" w:rsidRDefault="00E92A54" w:rsidP="00F7035D">
            <w:pPr>
              <w:spacing w:line="276" w:lineRule="auto"/>
              <w:rPr>
                <w:b/>
                <w:bCs/>
              </w:rPr>
            </w:pPr>
            <w:r w:rsidRPr="00E92A54">
              <w:rPr>
                <w:b/>
                <w:bCs/>
              </w:rPr>
              <w:t>Ator Principal</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0B99AB0F" w14:textId="77777777" w:rsidR="00E92A54" w:rsidRPr="00E92A54" w:rsidRDefault="00E92A54" w:rsidP="00F7035D">
            <w:pPr>
              <w:spacing w:line="276" w:lineRule="auto"/>
            </w:pPr>
            <w:r w:rsidRPr="00E92A54">
              <w:t>Desenvolvedor</w:t>
            </w:r>
          </w:p>
        </w:tc>
      </w:tr>
      <w:tr w:rsidR="00E92A54" w:rsidRPr="00E92A54" w14:paraId="08ED351F"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4AFD87F1" w14:textId="77777777" w:rsidR="00E92A54" w:rsidRPr="00E92A54" w:rsidRDefault="00E92A54" w:rsidP="00F7035D">
            <w:pPr>
              <w:spacing w:line="276" w:lineRule="auto"/>
              <w:rPr>
                <w:b/>
                <w:bCs/>
              </w:rPr>
            </w:pPr>
            <w:r w:rsidRPr="00E92A54">
              <w:rPr>
                <w:b/>
                <w:bCs/>
              </w:rPr>
              <w:t>Resumo</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tcPr>
          <w:p w14:paraId="7B550D53" w14:textId="590B0AE5" w:rsidR="00E92A54" w:rsidRPr="00E92A54" w:rsidRDefault="00E92A54" w:rsidP="00F7035D">
            <w:pPr>
              <w:spacing w:line="276" w:lineRule="auto"/>
            </w:pPr>
            <w:r w:rsidRPr="00E92A54">
              <w:t xml:space="preserve">Este caso de uso descreve o processo de visualização de um </w:t>
            </w:r>
            <w:r w:rsidR="00244802">
              <w:t>modelo 3D</w:t>
            </w:r>
            <w:r w:rsidR="005D7B96">
              <w:t xml:space="preserve"> de componentes relacionados à Eletrônica</w:t>
            </w:r>
            <w:r w:rsidRPr="00E92A54">
              <w:t>.</w:t>
            </w:r>
          </w:p>
        </w:tc>
      </w:tr>
      <w:tr w:rsidR="00E92A54" w:rsidRPr="00E92A54" w14:paraId="2AEC5237"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0F1BA56E" w14:textId="77777777" w:rsidR="00E92A54" w:rsidRPr="00E92A54" w:rsidRDefault="00E92A54" w:rsidP="00F7035D">
            <w:pPr>
              <w:spacing w:line="276" w:lineRule="auto"/>
              <w:rPr>
                <w:b/>
                <w:bCs/>
              </w:rPr>
            </w:pPr>
            <w:r w:rsidRPr="00E92A54">
              <w:rPr>
                <w:b/>
                <w:bCs/>
              </w:rPr>
              <w:t>Pré-condições</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2A62529" w14:textId="77777777" w:rsidR="00E92A54" w:rsidRPr="00E92A54" w:rsidRDefault="00E92A54" w:rsidP="00F7035D">
            <w:pPr>
              <w:spacing w:line="276" w:lineRule="auto"/>
            </w:pPr>
            <w:r w:rsidRPr="00E92A54">
              <w:t xml:space="preserve">O Desenvolvedor deve ter realizado o </w:t>
            </w:r>
            <w:proofErr w:type="spellStart"/>
            <w:r w:rsidRPr="00E92A54">
              <w:t>login</w:t>
            </w:r>
            <w:proofErr w:type="spellEnd"/>
            <w:r w:rsidRPr="00E92A54">
              <w:t xml:space="preserve"> previamente.</w:t>
            </w:r>
          </w:p>
        </w:tc>
      </w:tr>
      <w:tr w:rsidR="00E92A54" w:rsidRPr="00E92A54" w14:paraId="68DB1A8F" w14:textId="77777777">
        <w:trPr>
          <w:trHeight w:val="300"/>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471AC3EC" w14:textId="77777777" w:rsidR="00E92A54" w:rsidRPr="00E92A54" w:rsidRDefault="00E92A54" w:rsidP="00F7035D">
            <w:pPr>
              <w:spacing w:line="276" w:lineRule="auto"/>
              <w:jc w:val="center"/>
              <w:rPr>
                <w:b/>
                <w:bCs/>
              </w:rPr>
            </w:pPr>
            <w:r w:rsidRPr="00E92A54">
              <w:rPr>
                <w:b/>
                <w:bCs/>
              </w:rPr>
              <w:t>Cenário Principal</w:t>
            </w:r>
          </w:p>
        </w:tc>
      </w:tr>
      <w:tr w:rsidR="00E92A54" w:rsidRPr="00E92A54" w14:paraId="7CB27CE9"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3896DA62" w14:textId="77777777" w:rsidR="00E92A54" w:rsidRPr="00E92A54" w:rsidRDefault="00E92A54" w:rsidP="00F7035D">
            <w:pPr>
              <w:spacing w:line="276" w:lineRule="auto"/>
              <w:jc w:val="center"/>
              <w:rPr>
                <w:b/>
                <w:bCs/>
              </w:rPr>
            </w:pPr>
            <w:r w:rsidRPr="00E92A54">
              <w:rPr>
                <w:b/>
                <w:bCs/>
              </w:rPr>
              <w:t>Ações do Ator</w:t>
            </w:r>
          </w:p>
        </w:tc>
        <w:tc>
          <w:tcPr>
            <w:tcW w:w="3705" w:type="dxa"/>
            <w:tcBorders>
              <w:top w:val="nil"/>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0E44B3CD" w14:textId="77777777" w:rsidR="00E92A54" w:rsidRPr="00E92A54" w:rsidRDefault="00E92A54" w:rsidP="00F7035D">
            <w:pPr>
              <w:spacing w:line="276" w:lineRule="auto"/>
              <w:jc w:val="center"/>
              <w:rPr>
                <w:b/>
                <w:bCs/>
              </w:rPr>
            </w:pPr>
            <w:r w:rsidRPr="00E92A54">
              <w:rPr>
                <w:b/>
                <w:bCs/>
              </w:rPr>
              <w:t>Ações do Sistema</w:t>
            </w:r>
          </w:p>
        </w:tc>
      </w:tr>
      <w:tr w:rsidR="00312C2C" w:rsidRPr="00E92A54" w14:paraId="01572032"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2CEE9C7" w14:textId="55E91BFB" w:rsidR="00312C2C" w:rsidRPr="00E92A54" w:rsidRDefault="00312C2C" w:rsidP="00F7035D">
            <w:pPr>
              <w:spacing w:line="276" w:lineRule="auto"/>
            </w:pPr>
            <w:r>
              <w:t xml:space="preserve">1. Baixar modelos 3D.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6EB70E7" w14:textId="77777777" w:rsidR="00312C2C" w:rsidRPr="00E92A54" w:rsidRDefault="00312C2C" w:rsidP="00F7035D">
            <w:pPr>
              <w:spacing w:line="276" w:lineRule="auto"/>
            </w:pPr>
          </w:p>
        </w:tc>
      </w:tr>
      <w:tr w:rsidR="00E92A54" w:rsidRPr="00E92A54" w14:paraId="0868DD30"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66EF4BF" w14:textId="2F4A0D63" w:rsidR="00E92A54" w:rsidRPr="00E92A54" w:rsidRDefault="00312C2C" w:rsidP="00F7035D">
            <w:pPr>
              <w:spacing w:line="276" w:lineRule="auto"/>
            </w:pPr>
            <w:r>
              <w:t>2</w:t>
            </w:r>
            <w:r w:rsidR="00E92A54" w:rsidRPr="00E92A54">
              <w:t>. Seleciona</w:t>
            </w:r>
            <w:r>
              <w:t>r</w:t>
            </w:r>
            <w:r w:rsidR="00E92A54" w:rsidRPr="00E92A54">
              <w:t xml:space="preserve"> o </w:t>
            </w:r>
            <w:r w:rsidR="00244802">
              <w:t>modelo</w:t>
            </w:r>
            <w:r w:rsidR="00CE6DAB">
              <w:t xml:space="preserve"> 3D</w:t>
            </w:r>
            <w:r w:rsidR="00244802">
              <w:t>.</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9B03833" w14:textId="77777777" w:rsidR="00E92A54" w:rsidRPr="00E92A54" w:rsidRDefault="00E92A54" w:rsidP="00F7035D">
            <w:pPr>
              <w:spacing w:line="276" w:lineRule="auto"/>
            </w:pPr>
          </w:p>
        </w:tc>
      </w:tr>
      <w:tr w:rsidR="00E92A54" w:rsidRPr="00E92A54" w14:paraId="2B4D5DE4"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9FA3A0D" w14:textId="77777777" w:rsidR="00E92A54" w:rsidRPr="00E92A54" w:rsidRDefault="00E92A54" w:rsidP="00F7035D">
            <w:pPr>
              <w:spacing w:line="276" w:lineRule="auto"/>
            </w:pP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F91E6BA" w14:textId="78829CB7" w:rsidR="00E92A54" w:rsidRPr="00E92A54" w:rsidRDefault="002F71A6" w:rsidP="00F7035D">
            <w:pPr>
              <w:spacing w:line="276" w:lineRule="auto"/>
            </w:pPr>
            <w:r>
              <w:t>3</w:t>
            </w:r>
            <w:r w:rsidR="00E92A54" w:rsidRPr="00E92A54">
              <w:t xml:space="preserve">. Apresenta o </w:t>
            </w:r>
            <w:r w:rsidR="00CE6DAB">
              <w:t>modelo</w:t>
            </w:r>
            <w:r w:rsidR="00E92A54" w:rsidRPr="00E92A54">
              <w:t xml:space="preserve"> </w:t>
            </w:r>
            <w:r w:rsidR="00CE6DAB">
              <w:t>3D</w:t>
            </w:r>
            <w:r w:rsidR="00E92A54" w:rsidRPr="00E92A54">
              <w:t xml:space="preserve"> em RA.</w:t>
            </w:r>
          </w:p>
        </w:tc>
      </w:tr>
      <w:tr w:rsidR="00E92A54" w:rsidRPr="00E92A54" w14:paraId="3372A57B"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217B205" w14:textId="65A2C542" w:rsidR="00E92A54" w:rsidRPr="00E92A54" w:rsidRDefault="002F71A6" w:rsidP="00F7035D">
            <w:pPr>
              <w:spacing w:line="276" w:lineRule="auto"/>
            </w:pPr>
            <w:r>
              <w:t>4</w:t>
            </w:r>
            <w:r w:rsidR="00E92A54" w:rsidRPr="00E92A54">
              <w:t xml:space="preserve">.Visualiza o </w:t>
            </w:r>
            <w:r w:rsidR="00CE6DAB">
              <w:t>modelo</w:t>
            </w:r>
            <w:r w:rsidR="00E92A54" w:rsidRPr="00E92A54">
              <w:t xml:space="preserve"> </w:t>
            </w:r>
            <w:r w:rsidR="00CE6DAB">
              <w:t>3D</w:t>
            </w:r>
            <w:r w:rsidR="00E92A54" w:rsidRPr="00E92A54">
              <w:t xml:space="preserve"> em RA.</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2153A83" w14:textId="77777777" w:rsidR="00E92A54" w:rsidRPr="00E92A54" w:rsidRDefault="00E92A54" w:rsidP="00F7035D">
            <w:pPr>
              <w:spacing w:line="276" w:lineRule="auto"/>
            </w:pPr>
          </w:p>
        </w:tc>
      </w:tr>
      <w:tr w:rsidR="00E92A54" w:rsidRPr="00E92A54" w14:paraId="4868EBC6"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FA28DE5" w14:textId="77777777" w:rsidR="00E92A54" w:rsidRPr="00E92A54" w:rsidRDefault="00E92A54" w:rsidP="00F7035D">
            <w:pPr>
              <w:spacing w:line="276" w:lineRule="auto"/>
            </w:pP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A2A6B72" w14:textId="471C09B1" w:rsidR="00E92A54" w:rsidRPr="00E92A54" w:rsidRDefault="002F71A6" w:rsidP="00F7035D">
            <w:pPr>
              <w:spacing w:line="276" w:lineRule="auto"/>
            </w:pPr>
            <w:r>
              <w:t>5</w:t>
            </w:r>
            <w:r w:rsidR="00E92A54" w:rsidRPr="00E92A54">
              <w:t>.Finaliza a visualização do projeto.</w:t>
            </w:r>
          </w:p>
        </w:tc>
      </w:tr>
      <w:tr w:rsidR="00E92A54" w:rsidRPr="00E92A54" w14:paraId="704553B3" w14:textId="77777777">
        <w:trPr>
          <w:trHeight w:val="300"/>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center"/>
          </w:tcPr>
          <w:p w14:paraId="7C29F267" w14:textId="77777777" w:rsidR="00E92A54" w:rsidRPr="00E92A54" w:rsidRDefault="00E92A54" w:rsidP="00F7035D">
            <w:pPr>
              <w:spacing w:line="276" w:lineRule="auto"/>
              <w:jc w:val="center"/>
              <w:rPr>
                <w:b/>
                <w:bCs/>
              </w:rPr>
            </w:pPr>
            <w:r w:rsidRPr="00E92A54">
              <w:rPr>
                <w:b/>
                <w:bCs/>
              </w:rPr>
              <w:t>Cenário de Exceção – Pular etapa</w:t>
            </w:r>
          </w:p>
        </w:tc>
      </w:tr>
      <w:tr w:rsidR="00E92A54" w:rsidRPr="00E92A54" w14:paraId="030F5390"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2EA8E4A7" w14:textId="77777777" w:rsidR="00E92A54" w:rsidRPr="00E92A54" w:rsidRDefault="00E92A54" w:rsidP="00F7035D">
            <w:pPr>
              <w:spacing w:line="276" w:lineRule="auto"/>
              <w:jc w:val="center"/>
              <w:rPr>
                <w:b/>
                <w:bCs/>
              </w:rPr>
            </w:pPr>
            <w:r w:rsidRPr="00E92A54">
              <w:rPr>
                <w:b/>
                <w:bCs/>
              </w:rPr>
              <w:t>Ações do Ator</w:t>
            </w:r>
          </w:p>
        </w:tc>
        <w:tc>
          <w:tcPr>
            <w:tcW w:w="3705" w:type="dxa"/>
            <w:tcBorders>
              <w:top w:val="nil"/>
              <w:left w:val="single" w:sz="8" w:space="0" w:color="auto"/>
              <w:bottom w:val="single" w:sz="4" w:space="0" w:color="auto"/>
              <w:right w:val="single" w:sz="8" w:space="0" w:color="000000" w:themeColor="text1"/>
            </w:tcBorders>
            <w:shd w:val="clear" w:color="auto" w:fill="9CC2E5" w:themeFill="accent5" w:themeFillTint="99"/>
            <w:tcMar>
              <w:left w:w="70" w:type="dxa"/>
              <w:right w:w="70" w:type="dxa"/>
            </w:tcMar>
            <w:vAlign w:val="bottom"/>
          </w:tcPr>
          <w:p w14:paraId="2058A06E" w14:textId="77777777" w:rsidR="00E92A54" w:rsidRPr="00E92A54" w:rsidRDefault="00E92A54" w:rsidP="00F7035D">
            <w:pPr>
              <w:spacing w:line="276" w:lineRule="auto"/>
              <w:jc w:val="center"/>
              <w:rPr>
                <w:b/>
                <w:bCs/>
              </w:rPr>
            </w:pPr>
            <w:r w:rsidRPr="00E92A54">
              <w:rPr>
                <w:b/>
                <w:bCs/>
              </w:rPr>
              <w:t>Ações do Sistema</w:t>
            </w:r>
          </w:p>
        </w:tc>
      </w:tr>
    </w:tbl>
    <w:p w14:paraId="441CA045" w14:textId="77777777" w:rsidR="00D760E2" w:rsidRPr="005044C9" w:rsidRDefault="00D760E2" w:rsidP="00D760E2">
      <w:pPr>
        <w:spacing w:after="0"/>
        <w:jc w:val="center"/>
        <w:rPr>
          <w:sz w:val="20"/>
          <w:szCs w:val="18"/>
        </w:rPr>
      </w:pPr>
      <w:r w:rsidRPr="005044C9">
        <w:rPr>
          <w:sz w:val="20"/>
          <w:szCs w:val="18"/>
        </w:rPr>
        <w:t>Fonte: Do Próprio Autor, 2023.</w:t>
      </w:r>
    </w:p>
    <w:p w14:paraId="4AA017ED" w14:textId="77777777" w:rsidR="005837C2" w:rsidRPr="00E92A54" w:rsidRDefault="005837C2" w:rsidP="005837C2">
      <w:r w:rsidRPr="00E92A54">
        <w:br w:type="page"/>
      </w:r>
    </w:p>
    <w:p w14:paraId="7AC2BC15" w14:textId="2ABD8F27" w:rsidR="00E92A54" w:rsidRPr="00E92A54" w:rsidRDefault="00E92A54" w:rsidP="005837C2">
      <w:pPr>
        <w:jc w:val="center"/>
      </w:pPr>
      <w:bookmarkStart w:id="103" w:name="_Toc138760664"/>
      <w:bookmarkStart w:id="104" w:name="_Toc152412753"/>
      <w:r w:rsidRPr="00E92A54">
        <w:lastRenderedPageBreak/>
        <w:t xml:space="preserve">Quadro </w:t>
      </w:r>
      <w:r>
        <w:fldChar w:fldCharType="begin"/>
      </w:r>
      <w:r>
        <w:instrText>SEQ Quadro \* ARABIC</w:instrText>
      </w:r>
      <w:r>
        <w:fldChar w:fldCharType="separate"/>
      </w:r>
      <w:r w:rsidR="00D232A8">
        <w:rPr>
          <w:noProof/>
        </w:rPr>
        <w:t>5</w:t>
      </w:r>
      <w:r>
        <w:fldChar w:fldCharType="end"/>
      </w:r>
      <w:r w:rsidRPr="00E92A54">
        <w:t xml:space="preserve"> - Descrição do Caso de Uso “</w:t>
      </w:r>
      <w:r w:rsidR="00635E09">
        <w:t>Visualizar</w:t>
      </w:r>
      <w:r w:rsidRPr="00E92A54">
        <w:t xml:space="preserve"> Questionário”</w:t>
      </w:r>
      <w:bookmarkEnd w:id="103"/>
      <w:bookmarkEnd w:id="104"/>
    </w:p>
    <w:tbl>
      <w:tblPr>
        <w:tblW w:w="0" w:type="auto"/>
        <w:jc w:val="center"/>
        <w:tblLook w:val="04A0" w:firstRow="1" w:lastRow="0" w:firstColumn="1" w:lastColumn="0" w:noHBand="0" w:noVBand="1"/>
      </w:tblPr>
      <w:tblGrid>
        <w:gridCol w:w="3540"/>
        <w:gridCol w:w="3705"/>
      </w:tblGrid>
      <w:tr w:rsidR="00E92A54" w:rsidRPr="00E92A54" w14:paraId="14CB80CF"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bottom"/>
          </w:tcPr>
          <w:p w14:paraId="1BB65B6E" w14:textId="77777777" w:rsidR="00E92A54" w:rsidRPr="00E92A54" w:rsidRDefault="00E92A54" w:rsidP="00F7035D">
            <w:pPr>
              <w:spacing w:line="276" w:lineRule="auto"/>
              <w:rPr>
                <w:b/>
                <w:bCs/>
              </w:rPr>
            </w:pPr>
            <w:r w:rsidRPr="00E92A54">
              <w:rPr>
                <w:b/>
                <w:bCs/>
              </w:rPr>
              <w:t>Nome do Caso de Uso</w:t>
            </w:r>
          </w:p>
        </w:tc>
        <w:tc>
          <w:tcPr>
            <w:tcW w:w="3705" w:type="dxa"/>
            <w:tcBorders>
              <w:top w:val="single" w:sz="8" w:space="0" w:color="auto"/>
              <w:left w:val="single" w:sz="8" w:space="0" w:color="auto"/>
              <w:bottom w:val="single" w:sz="8" w:space="0" w:color="auto"/>
              <w:right w:val="single" w:sz="8" w:space="0" w:color="auto"/>
            </w:tcBorders>
            <w:shd w:val="clear" w:color="auto" w:fill="FFFFFF" w:themeFill="background1"/>
            <w:tcMar>
              <w:left w:w="70" w:type="dxa"/>
              <w:right w:w="70" w:type="dxa"/>
            </w:tcMar>
            <w:vAlign w:val="bottom"/>
          </w:tcPr>
          <w:p w14:paraId="3DDE50B8" w14:textId="71760E48" w:rsidR="00E92A54" w:rsidRPr="00E92A54" w:rsidRDefault="00970FAC" w:rsidP="00F7035D">
            <w:pPr>
              <w:spacing w:line="276" w:lineRule="auto"/>
            </w:pPr>
            <w:r>
              <w:t>Realizar</w:t>
            </w:r>
            <w:r w:rsidR="00E92A54" w:rsidRPr="00E92A54">
              <w:t xml:space="preserve"> Questionário</w:t>
            </w:r>
          </w:p>
        </w:tc>
      </w:tr>
      <w:tr w:rsidR="00E92A54" w:rsidRPr="00E92A54" w14:paraId="65319E2B"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5E193022" w14:textId="77777777" w:rsidR="00E92A54" w:rsidRPr="00E92A54" w:rsidRDefault="00E92A54" w:rsidP="00F7035D">
            <w:pPr>
              <w:spacing w:line="276" w:lineRule="auto"/>
              <w:rPr>
                <w:b/>
                <w:bCs/>
              </w:rPr>
            </w:pPr>
            <w:r w:rsidRPr="00E92A54">
              <w:rPr>
                <w:b/>
                <w:bCs/>
              </w:rPr>
              <w:t>Ator Principal</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07586544" w14:textId="77777777" w:rsidR="00E92A54" w:rsidRPr="00E92A54" w:rsidRDefault="00E92A54" w:rsidP="00F7035D">
            <w:pPr>
              <w:spacing w:line="276" w:lineRule="auto"/>
            </w:pPr>
            <w:r w:rsidRPr="00E92A54">
              <w:t>Desenvolvedor</w:t>
            </w:r>
          </w:p>
        </w:tc>
      </w:tr>
      <w:tr w:rsidR="00E92A54" w:rsidRPr="00E92A54" w14:paraId="3560ADD5" w14:textId="77777777" w:rsidTr="708C990C">
        <w:trPr>
          <w:trHeight w:val="66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3B8DC7DD" w14:textId="77777777" w:rsidR="00E92A54" w:rsidRPr="00E92A54" w:rsidRDefault="00E92A54" w:rsidP="00F7035D">
            <w:pPr>
              <w:spacing w:line="276" w:lineRule="auto"/>
              <w:rPr>
                <w:b/>
                <w:bCs/>
              </w:rPr>
            </w:pPr>
            <w:r w:rsidRPr="00E92A54">
              <w:rPr>
                <w:b/>
                <w:bCs/>
              </w:rPr>
              <w:t>Resumo</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tcPr>
          <w:p w14:paraId="493946DF" w14:textId="067247F9" w:rsidR="00E92A54" w:rsidRPr="00E92A54" w:rsidRDefault="00E92A54" w:rsidP="00F7035D">
            <w:pPr>
              <w:spacing w:line="276" w:lineRule="auto"/>
            </w:pPr>
            <w:r w:rsidRPr="00E92A54">
              <w:t>Este caso de uso descreve o processo da</w:t>
            </w:r>
            <w:r w:rsidR="00635E09">
              <w:t xml:space="preserve"> visualização e</w:t>
            </w:r>
            <w:r w:rsidRPr="00E92A54">
              <w:t xml:space="preserve"> realização dos questionários.</w:t>
            </w:r>
          </w:p>
        </w:tc>
      </w:tr>
      <w:tr w:rsidR="00E92A54" w:rsidRPr="00E92A54" w14:paraId="31800C46"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58F98F88" w14:textId="77777777" w:rsidR="00E92A54" w:rsidRPr="00E92A54" w:rsidRDefault="00E92A54" w:rsidP="00F7035D">
            <w:pPr>
              <w:spacing w:line="276" w:lineRule="auto"/>
              <w:rPr>
                <w:b/>
                <w:bCs/>
              </w:rPr>
            </w:pPr>
            <w:r w:rsidRPr="00E92A54">
              <w:rPr>
                <w:b/>
                <w:bCs/>
              </w:rPr>
              <w:t>Pré-condições</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904355C" w14:textId="77777777" w:rsidR="00E92A54" w:rsidRPr="00E92A54" w:rsidRDefault="00E92A54" w:rsidP="00F7035D">
            <w:pPr>
              <w:spacing w:line="276" w:lineRule="auto"/>
            </w:pPr>
            <w:r w:rsidRPr="00E92A54">
              <w:t xml:space="preserve">O desenvolvedor deve ter realizado o </w:t>
            </w:r>
            <w:proofErr w:type="spellStart"/>
            <w:r w:rsidRPr="00E92A54">
              <w:t>login</w:t>
            </w:r>
            <w:proofErr w:type="spellEnd"/>
            <w:r w:rsidRPr="00E92A54">
              <w:t xml:space="preserve"> previamente e selecionado a guia de tutoriais.</w:t>
            </w:r>
          </w:p>
        </w:tc>
      </w:tr>
      <w:tr w:rsidR="00E92A54" w:rsidRPr="00E92A54" w14:paraId="42A4FDF7" w14:textId="77777777">
        <w:trPr>
          <w:trHeight w:val="300"/>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1863AB08" w14:textId="77777777" w:rsidR="00E92A54" w:rsidRPr="00E92A54" w:rsidRDefault="00E92A54" w:rsidP="00F7035D">
            <w:pPr>
              <w:spacing w:line="276" w:lineRule="auto"/>
              <w:jc w:val="center"/>
              <w:rPr>
                <w:b/>
                <w:bCs/>
              </w:rPr>
            </w:pPr>
            <w:r w:rsidRPr="00E92A54">
              <w:rPr>
                <w:b/>
                <w:bCs/>
              </w:rPr>
              <w:t>Cenário Principal</w:t>
            </w:r>
          </w:p>
        </w:tc>
      </w:tr>
      <w:tr w:rsidR="00E92A54" w:rsidRPr="00E92A54" w14:paraId="50DDE271"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4EAFBF13" w14:textId="77777777" w:rsidR="00E92A54" w:rsidRPr="00E92A54" w:rsidRDefault="00E92A54" w:rsidP="00F7035D">
            <w:pPr>
              <w:spacing w:line="276" w:lineRule="auto"/>
              <w:jc w:val="center"/>
              <w:rPr>
                <w:b/>
                <w:bCs/>
              </w:rPr>
            </w:pPr>
            <w:r w:rsidRPr="00E92A54">
              <w:rPr>
                <w:b/>
                <w:bCs/>
              </w:rPr>
              <w:t>Ações do Ator</w:t>
            </w:r>
          </w:p>
        </w:tc>
        <w:tc>
          <w:tcPr>
            <w:tcW w:w="3705" w:type="dxa"/>
            <w:tcBorders>
              <w:top w:val="nil"/>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47422DA5" w14:textId="77777777" w:rsidR="00E92A54" w:rsidRPr="00E92A54" w:rsidRDefault="00E92A54" w:rsidP="00F7035D">
            <w:pPr>
              <w:spacing w:line="276" w:lineRule="auto"/>
              <w:jc w:val="center"/>
              <w:rPr>
                <w:b/>
                <w:bCs/>
              </w:rPr>
            </w:pPr>
            <w:r w:rsidRPr="00E92A54">
              <w:rPr>
                <w:b/>
                <w:bCs/>
              </w:rPr>
              <w:t>Ações do Sistema</w:t>
            </w:r>
          </w:p>
        </w:tc>
      </w:tr>
      <w:tr w:rsidR="00E92A54" w:rsidRPr="00E92A54" w14:paraId="0D33DF9A"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B44D82C" w14:textId="497BAA67" w:rsidR="00E92A54" w:rsidRPr="00E92A54" w:rsidRDefault="00E92A54" w:rsidP="00F7035D">
            <w:pPr>
              <w:spacing w:line="276" w:lineRule="auto"/>
            </w:pPr>
            <w:r w:rsidRPr="00E92A54">
              <w:t xml:space="preserve">1. </w:t>
            </w:r>
            <w:r w:rsidR="00970FAC">
              <w:t>Iniciar</w:t>
            </w:r>
            <w:r w:rsidRPr="00E92A54">
              <w:t xml:space="preserve"> a lição.</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B2608FE" w14:textId="77777777" w:rsidR="00E92A54" w:rsidRPr="00E92A54" w:rsidRDefault="00E92A54" w:rsidP="00F7035D">
            <w:pPr>
              <w:spacing w:line="276" w:lineRule="auto"/>
            </w:pPr>
          </w:p>
        </w:tc>
      </w:tr>
      <w:tr w:rsidR="00E92A54" w:rsidRPr="00E92A54" w14:paraId="6FE662A9"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1A15DCEE" w14:textId="77777777" w:rsidR="00E92A54" w:rsidRPr="00E92A54" w:rsidRDefault="00E92A54" w:rsidP="00F7035D">
            <w:pPr>
              <w:spacing w:line="276" w:lineRule="auto"/>
            </w:pP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3C962F6" w14:textId="77777777" w:rsidR="00E92A54" w:rsidRPr="00E92A54" w:rsidRDefault="00E92A54" w:rsidP="00F7035D">
            <w:pPr>
              <w:spacing w:line="276" w:lineRule="auto"/>
            </w:pPr>
            <w:r w:rsidRPr="00E92A54">
              <w:t>2. Verifica a associação de um questionário para a lição.</w:t>
            </w:r>
          </w:p>
        </w:tc>
      </w:tr>
      <w:tr w:rsidR="00E92A54" w:rsidRPr="00E92A54" w14:paraId="604518D3"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463F1CA" w14:textId="77777777" w:rsidR="00E92A54" w:rsidRPr="00E92A54" w:rsidRDefault="00E92A54" w:rsidP="00F7035D">
            <w:pPr>
              <w:spacing w:line="276" w:lineRule="auto"/>
            </w:pP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93FD116" w14:textId="77777777" w:rsidR="00E92A54" w:rsidRPr="00E92A54" w:rsidRDefault="00E92A54" w:rsidP="00F7035D">
            <w:pPr>
              <w:spacing w:line="276" w:lineRule="auto"/>
            </w:pPr>
            <w:r w:rsidRPr="00E92A54">
              <w:t>3. Retorna questionário.</w:t>
            </w:r>
          </w:p>
        </w:tc>
      </w:tr>
      <w:tr w:rsidR="00E92A54" w:rsidRPr="00E92A54" w14:paraId="37A511FC"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5D63CB4" w14:textId="77777777" w:rsidR="00E92A54" w:rsidRPr="00E92A54" w:rsidRDefault="00E92A54" w:rsidP="00F7035D">
            <w:pPr>
              <w:spacing w:line="276" w:lineRule="auto"/>
            </w:pPr>
            <w:r w:rsidRPr="00E92A54">
              <w:t>4. Inicia questionário.</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16E3AE5E" w14:textId="77777777" w:rsidR="00E92A54" w:rsidRPr="00E92A54" w:rsidRDefault="00E92A54" w:rsidP="00F7035D">
            <w:pPr>
              <w:spacing w:line="276" w:lineRule="auto"/>
            </w:pPr>
          </w:p>
        </w:tc>
      </w:tr>
      <w:tr w:rsidR="00E92A54" w:rsidRPr="00E92A54" w14:paraId="2D03FB68"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2AFAF1C"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8DDB8B6" w14:textId="77777777" w:rsidR="00E92A54" w:rsidRPr="00E92A54" w:rsidRDefault="00E92A54" w:rsidP="00F7035D">
            <w:pPr>
              <w:spacing w:line="276" w:lineRule="auto"/>
            </w:pPr>
            <w:r w:rsidRPr="00E92A54">
              <w:t>5. Retorna as questões.</w:t>
            </w:r>
          </w:p>
        </w:tc>
      </w:tr>
      <w:tr w:rsidR="00E92A54" w:rsidRPr="00E92A54" w14:paraId="439DE4B6"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0CD07DBB" w14:textId="77777777" w:rsidR="00E92A54" w:rsidRPr="00E92A54" w:rsidRDefault="00E92A54" w:rsidP="00F7035D">
            <w:pPr>
              <w:spacing w:line="276" w:lineRule="auto"/>
            </w:pPr>
            <w:r w:rsidRPr="00E92A54">
              <w:t>6.  Insere as alternativas.</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5742435" w14:textId="77777777" w:rsidR="00E92A54" w:rsidRPr="00E92A54" w:rsidRDefault="00E92A54" w:rsidP="00F7035D">
            <w:pPr>
              <w:spacing w:line="276" w:lineRule="auto"/>
            </w:pPr>
          </w:p>
        </w:tc>
      </w:tr>
      <w:tr w:rsidR="00E92A54" w:rsidRPr="00E92A54" w14:paraId="76B0D646"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1B5C03B2"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4067485" w14:textId="77777777" w:rsidR="00E92A54" w:rsidRPr="00E92A54" w:rsidRDefault="00E92A54" w:rsidP="00F7035D">
            <w:pPr>
              <w:spacing w:line="276" w:lineRule="auto"/>
            </w:pPr>
            <w:r w:rsidRPr="00E92A54">
              <w:t>7. Valida as repostas com gabarito.</w:t>
            </w:r>
          </w:p>
        </w:tc>
      </w:tr>
      <w:tr w:rsidR="00E92A54" w:rsidRPr="00E92A54" w14:paraId="22135CFE"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91931F7" w14:textId="77777777" w:rsidR="00E92A54" w:rsidRPr="00E92A54" w:rsidRDefault="00E92A54" w:rsidP="00F7035D">
            <w:pPr>
              <w:spacing w:line="276" w:lineRule="auto"/>
            </w:pP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69EB85B" w14:textId="77777777" w:rsidR="00E92A54" w:rsidRPr="00E92A54" w:rsidRDefault="00E92A54" w:rsidP="00F7035D">
            <w:pPr>
              <w:spacing w:line="276" w:lineRule="auto"/>
            </w:pPr>
            <w:r w:rsidRPr="00E92A54">
              <w:t>8. Retorna erros e acertos.</w:t>
            </w:r>
          </w:p>
        </w:tc>
      </w:tr>
      <w:tr w:rsidR="00E92A54" w:rsidRPr="00E92A54" w14:paraId="40A569FE"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BE33F42" w14:textId="77777777" w:rsidR="00E92A54" w:rsidRPr="00E92A54" w:rsidRDefault="00E92A54" w:rsidP="00F7035D">
            <w:pPr>
              <w:spacing w:line="276" w:lineRule="auto"/>
            </w:pPr>
            <w:r w:rsidRPr="00E92A54">
              <w:t>9. Progride tutorial.</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7FEAFA7" w14:textId="77777777" w:rsidR="00E92A54" w:rsidRPr="00E92A54" w:rsidRDefault="00E92A54" w:rsidP="00F7035D">
            <w:pPr>
              <w:spacing w:line="276" w:lineRule="auto"/>
            </w:pPr>
          </w:p>
        </w:tc>
      </w:tr>
      <w:tr w:rsidR="00E92A54" w:rsidRPr="00E92A54" w14:paraId="4112AFD5" w14:textId="77777777">
        <w:trPr>
          <w:trHeight w:val="300"/>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center"/>
          </w:tcPr>
          <w:p w14:paraId="24E00453" w14:textId="77777777" w:rsidR="00E92A54" w:rsidRPr="00E92A54" w:rsidRDefault="00E92A54" w:rsidP="00F7035D">
            <w:pPr>
              <w:spacing w:line="276" w:lineRule="auto"/>
              <w:jc w:val="center"/>
              <w:rPr>
                <w:b/>
                <w:bCs/>
              </w:rPr>
            </w:pPr>
            <w:r w:rsidRPr="00E92A54">
              <w:rPr>
                <w:b/>
                <w:bCs/>
              </w:rPr>
              <w:t>Cenário de Exceção – Respostas não-aprovadas</w:t>
            </w:r>
          </w:p>
        </w:tc>
      </w:tr>
      <w:tr w:rsidR="00E92A54" w:rsidRPr="00E92A54" w14:paraId="50FC2B3D"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04F04364" w14:textId="77777777" w:rsidR="00E92A54" w:rsidRPr="00E92A54" w:rsidRDefault="00E92A54" w:rsidP="00F7035D">
            <w:pPr>
              <w:spacing w:line="276" w:lineRule="auto"/>
              <w:jc w:val="center"/>
              <w:rPr>
                <w:b/>
                <w:bCs/>
              </w:rPr>
            </w:pPr>
            <w:r w:rsidRPr="00E92A54">
              <w:rPr>
                <w:b/>
                <w:bCs/>
              </w:rPr>
              <w:t>Ações do Ator</w:t>
            </w:r>
          </w:p>
        </w:tc>
        <w:tc>
          <w:tcPr>
            <w:tcW w:w="3705" w:type="dxa"/>
            <w:tcBorders>
              <w:top w:val="nil"/>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105611F9" w14:textId="77777777" w:rsidR="00E92A54" w:rsidRPr="00E92A54" w:rsidRDefault="00E92A54" w:rsidP="00F7035D">
            <w:pPr>
              <w:spacing w:line="276" w:lineRule="auto"/>
              <w:jc w:val="center"/>
              <w:rPr>
                <w:b/>
                <w:bCs/>
              </w:rPr>
            </w:pPr>
            <w:r w:rsidRPr="00E92A54">
              <w:rPr>
                <w:b/>
                <w:bCs/>
              </w:rPr>
              <w:t>Ações do Sistema</w:t>
            </w:r>
          </w:p>
        </w:tc>
      </w:tr>
      <w:tr w:rsidR="00E92A54" w:rsidRPr="00E92A54" w14:paraId="7FAA18EE" w14:textId="77777777">
        <w:trPr>
          <w:trHeight w:val="623"/>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75139C52" w14:textId="77777777" w:rsidR="00E92A54" w:rsidRPr="00E92A54" w:rsidRDefault="00E92A54" w:rsidP="00F7035D">
            <w:pPr>
              <w:spacing w:line="276" w:lineRule="auto"/>
            </w:pP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0C60FBD7" w14:textId="77777777" w:rsidR="00E92A54" w:rsidRPr="00E92A54" w:rsidRDefault="00E92A54" w:rsidP="00F7035D">
            <w:pPr>
              <w:spacing w:line="276" w:lineRule="auto"/>
            </w:pPr>
            <w:r w:rsidRPr="00E92A54">
              <w:t>1. Retorna não-aprovação.</w:t>
            </w:r>
          </w:p>
        </w:tc>
      </w:tr>
      <w:tr w:rsidR="00E92A54" w:rsidRPr="00E92A54" w14:paraId="5584440C" w14:textId="77777777">
        <w:trPr>
          <w:trHeight w:val="33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3B8B5AA6" w14:textId="77777777" w:rsidR="00E92A54" w:rsidRPr="00E92A54" w:rsidRDefault="00E92A54" w:rsidP="00F7035D">
            <w:pPr>
              <w:spacing w:line="276" w:lineRule="auto"/>
            </w:pPr>
            <w:r w:rsidRPr="00E92A54">
              <w:t>2. Encerra a lição e interrompe progresso do tutorial.</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center"/>
          </w:tcPr>
          <w:p w14:paraId="6C215344" w14:textId="77777777" w:rsidR="00E92A54" w:rsidRPr="00E92A54" w:rsidRDefault="00E92A54" w:rsidP="00F7035D">
            <w:pPr>
              <w:spacing w:line="276" w:lineRule="auto"/>
            </w:pPr>
          </w:p>
        </w:tc>
      </w:tr>
    </w:tbl>
    <w:p w14:paraId="193D62AB" w14:textId="77777777" w:rsidR="00D760E2" w:rsidRPr="005044C9" w:rsidRDefault="00D760E2" w:rsidP="00D760E2">
      <w:pPr>
        <w:spacing w:after="0"/>
        <w:jc w:val="center"/>
        <w:rPr>
          <w:sz w:val="20"/>
          <w:szCs w:val="18"/>
        </w:rPr>
      </w:pPr>
      <w:r w:rsidRPr="005044C9">
        <w:rPr>
          <w:sz w:val="20"/>
          <w:szCs w:val="18"/>
        </w:rPr>
        <w:t>Fonte: Do Próprio Autor, 2023.</w:t>
      </w:r>
    </w:p>
    <w:p w14:paraId="26DDFCBF" w14:textId="77777777" w:rsidR="005837C2" w:rsidRPr="00E92A54" w:rsidRDefault="005837C2" w:rsidP="005837C2">
      <w:pPr>
        <w:spacing w:line="259" w:lineRule="auto"/>
        <w:jc w:val="left"/>
      </w:pPr>
      <w:r>
        <w:br w:type="page"/>
      </w:r>
    </w:p>
    <w:p w14:paraId="2D36012E" w14:textId="66EDC6FF" w:rsidR="00E92A54" w:rsidRPr="00E92A54" w:rsidRDefault="00E92A54" w:rsidP="005837C2">
      <w:pPr>
        <w:jc w:val="center"/>
      </w:pPr>
      <w:bookmarkStart w:id="105" w:name="_Toc138760665"/>
      <w:bookmarkStart w:id="106" w:name="_Toc152412754"/>
      <w:r w:rsidRPr="00E92A54">
        <w:lastRenderedPageBreak/>
        <w:t xml:space="preserve">Quadro </w:t>
      </w:r>
      <w:r>
        <w:fldChar w:fldCharType="begin"/>
      </w:r>
      <w:r>
        <w:instrText>SEQ Quadro \* ARABIC</w:instrText>
      </w:r>
      <w:r>
        <w:fldChar w:fldCharType="separate"/>
      </w:r>
      <w:r w:rsidR="00D232A8">
        <w:rPr>
          <w:noProof/>
        </w:rPr>
        <w:t>6</w:t>
      </w:r>
      <w:r>
        <w:fldChar w:fldCharType="end"/>
      </w:r>
      <w:r w:rsidRPr="00E92A54">
        <w:t xml:space="preserve"> - Descrição do caso de uso "Visualizar Perfil” (desenvolvedor)</w:t>
      </w:r>
      <w:bookmarkEnd w:id="105"/>
      <w:bookmarkEnd w:id="106"/>
    </w:p>
    <w:tbl>
      <w:tblPr>
        <w:tblW w:w="0" w:type="auto"/>
        <w:jc w:val="center"/>
        <w:tblLook w:val="04A0" w:firstRow="1" w:lastRow="0" w:firstColumn="1" w:lastColumn="0" w:noHBand="0" w:noVBand="1"/>
      </w:tblPr>
      <w:tblGrid>
        <w:gridCol w:w="3540"/>
        <w:gridCol w:w="3705"/>
      </w:tblGrid>
      <w:tr w:rsidR="00E92A54" w:rsidRPr="00E92A54" w14:paraId="4105BAC9"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bottom"/>
          </w:tcPr>
          <w:p w14:paraId="0BD81ABB" w14:textId="77777777" w:rsidR="00E92A54" w:rsidRPr="00E92A54" w:rsidRDefault="00E92A54" w:rsidP="00F7035D">
            <w:pPr>
              <w:spacing w:line="276" w:lineRule="auto"/>
              <w:rPr>
                <w:b/>
                <w:bCs/>
              </w:rPr>
            </w:pPr>
            <w:r w:rsidRPr="00E92A54">
              <w:rPr>
                <w:b/>
                <w:bCs/>
              </w:rPr>
              <w:t>Nome do Caso de Uso</w:t>
            </w:r>
          </w:p>
        </w:tc>
        <w:tc>
          <w:tcPr>
            <w:tcW w:w="3705" w:type="dxa"/>
            <w:tcBorders>
              <w:top w:val="single" w:sz="8" w:space="0" w:color="auto"/>
              <w:left w:val="single" w:sz="8" w:space="0" w:color="auto"/>
              <w:bottom w:val="single" w:sz="8" w:space="0" w:color="auto"/>
              <w:right w:val="single" w:sz="8" w:space="0" w:color="auto"/>
            </w:tcBorders>
            <w:shd w:val="clear" w:color="auto" w:fill="FFFFFF" w:themeFill="background1"/>
            <w:tcMar>
              <w:left w:w="70" w:type="dxa"/>
              <w:right w:w="70" w:type="dxa"/>
            </w:tcMar>
            <w:vAlign w:val="bottom"/>
          </w:tcPr>
          <w:p w14:paraId="7C862350" w14:textId="77777777" w:rsidR="00E92A54" w:rsidRPr="00E92A54" w:rsidRDefault="00E92A54" w:rsidP="00F7035D">
            <w:pPr>
              <w:spacing w:line="276" w:lineRule="auto"/>
            </w:pPr>
            <w:r w:rsidRPr="00E92A54">
              <w:t>Visualizar Conta</w:t>
            </w:r>
          </w:p>
        </w:tc>
      </w:tr>
      <w:tr w:rsidR="00E92A54" w:rsidRPr="00E92A54" w14:paraId="4FA6F65A"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13DB7B47" w14:textId="77777777" w:rsidR="00E92A54" w:rsidRPr="00E92A54" w:rsidRDefault="00E92A54" w:rsidP="00F7035D">
            <w:pPr>
              <w:spacing w:line="276" w:lineRule="auto"/>
              <w:rPr>
                <w:b/>
                <w:bCs/>
              </w:rPr>
            </w:pPr>
            <w:r w:rsidRPr="00E92A54">
              <w:rPr>
                <w:b/>
                <w:bCs/>
              </w:rPr>
              <w:t>Ator Principal</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615067E" w14:textId="77777777" w:rsidR="00E92A54" w:rsidRPr="00E92A54" w:rsidRDefault="00E92A54" w:rsidP="00F7035D">
            <w:pPr>
              <w:spacing w:line="276" w:lineRule="auto"/>
            </w:pPr>
            <w:r w:rsidRPr="00E92A54">
              <w:t>Desenvolvedor</w:t>
            </w:r>
          </w:p>
        </w:tc>
      </w:tr>
      <w:tr w:rsidR="00E92A54" w:rsidRPr="00E92A54" w14:paraId="6406B623"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5345A7B9" w14:textId="77777777" w:rsidR="00E92A54" w:rsidRPr="00E92A54" w:rsidRDefault="00E92A54" w:rsidP="00F7035D">
            <w:pPr>
              <w:spacing w:line="276" w:lineRule="auto"/>
              <w:rPr>
                <w:b/>
                <w:bCs/>
              </w:rPr>
            </w:pPr>
            <w:r w:rsidRPr="00E92A54">
              <w:rPr>
                <w:b/>
                <w:bCs/>
              </w:rPr>
              <w:t>Resumo</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tcPr>
          <w:p w14:paraId="3240338F" w14:textId="77777777" w:rsidR="00E92A54" w:rsidRPr="00E92A54" w:rsidRDefault="00E92A54" w:rsidP="00F7035D">
            <w:pPr>
              <w:spacing w:line="276" w:lineRule="auto"/>
            </w:pPr>
            <w:r w:rsidRPr="00E92A54">
              <w:t>Este caso de uso descreve o processo de visualização da conta do desenvolvedor</w:t>
            </w:r>
          </w:p>
        </w:tc>
      </w:tr>
      <w:tr w:rsidR="00E92A54" w:rsidRPr="00E92A54" w14:paraId="474802D6"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7086379A" w14:textId="77777777" w:rsidR="00E92A54" w:rsidRPr="00E92A54" w:rsidRDefault="00E92A54" w:rsidP="00F7035D">
            <w:pPr>
              <w:spacing w:line="276" w:lineRule="auto"/>
              <w:rPr>
                <w:b/>
                <w:bCs/>
              </w:rPr>
            </w:pPr>
            <w:r w:rsidRPr="00E92A54">
              <w:rPr>
                <w:b/>
                <w:bCs/>
              </w:rPr>
              <w:t>Pré-condições</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80FF572" w14:textId="77777777" w:rsidR="00E92A54" w:rsidRPr="00E92A54" w:rsidRDefault="00E92A54" w:rsidP="00F7035D">
            <w:pPr>
              <w:spacing w:line="276" w:lineRule="auto"/>
            </w:pPr>
            <w:r w:rsidRPr="00E92A54">
              <w:t xml:space="preserve">O Desenvolvedor deve ter realizado o </w:t>
            </w:r>
            <w:proofErr w:type="spellStart"/>
            <w:r w:rsidRPr="00E92A54">
              <w:t>login</w:t>
            </w:r>
            <w:proofErr w:type="spellEnd"/>
            <w:r w:rsidRPr="00E92A54">
              <w:t xml:space="preserve"> previamente.</w:t>
            </w:r>
          </w:p>
        </w:tc>
      </w:tr>
      <w:tr w:rsidR="00E92A54" w:rsidRPr="00E92A54" w14:paraId="4365C1CB" w14:textId="77777777">
        <w:trPr>
          <w:trHeight w:val="300"/>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30A19F37" w14:textId="77777777" w:rsidR="00E92A54" w:rsidRPr="00E92A54" w:rsidRDefault="00E92A54" w:rsidP="00F7035D">
            <w:pPr>
              <w:spacing w:line="276" w:lineRule="auto"/>
              <w:jc w:val="center"/>
              <w:rPr>
                <w:b/>
                <w:bCs/>
              </w:rPr>
            </w:pPr>
            <w:r w:rsidRPr="00E92A54">
              <w:rPr>
                <w:b/>
                <w:bCs/>
              </w:rPr>
              <w:t>Cenário Principal</w:t>
            </w:r>
          </w:p>
        </w:tc>
      </w:tr>
      <w:tr w:rsidR="00E92A54" w:rsidRPr="00E92A54" w14:paraId="1FA3EDFB"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31C86728" w14:textId="77777777" w:rsidR="00E92A54" w:rsidRPr="00E92A54" w:rsidRDefault="00E92A54" w:rsidP="00F7035D">
            <w:pPr>
              <w:spacing w:line="276" w:lineRule="auto"/>
              <w:jc w:val="center"/>
              <w:rPr>
                <w:b/>
                <w:bCs/>
              </w:rPr>
            </w:pPr>
            <w:r w:rsidRPr="00E92A54">
              <w:rPr>
                <w:b/>
                <w:bCs/>
              </w:rPr>
              <w:t>Ações do Ator</w:t>
            </w:r>
          </w:p>
        </w:tc>
        <w:tc>
          <w:tcPr>
            <w:tcW w:w="3705" w:type="dxa"/>
            <w:tcBorders>
              <w:top w:val="nil"/>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702A3E46" w14:textId="77777777" w:rsidR="00E92A54" w:rsidRPr="00E92A54" w:rsidRDefault="00E92A54" w:rsidP="00F7035D">
            <w:pPr>
              <w:spacing w:line="276" w:lineRule="auto"/>
              <w:jc w:val="center"/>
              <w:rPr>
                <w:b/>
                <w:bCs/>
              </w:rPr>
            </w:pPr>
            <w:r w:rsidRPr="00E92A54">
              <w:rPr>
                <w:b/>
                <w:bCs/>
              </w:rPr>
              <w:t>Ações do Sistema</w:t>
            </w:r>
          </w:p>
        </w:tc>
      </w:tr>
      <w:tr w:rsidR="00E92A54" w:rsidRPr="00E92A54" w14:paraId="51242718"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EED750C"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26B03669" w14:textId="77777777" w:rsidR="00E92A54" w:rsidRPr="00E92A54" w:rsidRDefault="00E92A54" w:rsidP="00F7035D">
            <w:pPr>
              <w:spacing w:line="276" w:lineRule="auto"/>
            </w:pPr>
            <w:r w:rsidRPr="00E92A54">
              <w:t>1. Apresentar a conta do desenvolvedor.</w:t>
            </w:r>
          </w:p>
        </w:tc>
      </w:tr>
      <w:tr w:rsidR="00E92A54" w:rsidRPr="00E92A54" w14:paraId="25ED3CB9"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2FCB276" w14:textId="77777777" w:rsidR="00E92A54" w:rsidRPr="00E92A54" w:rsidRDefault="00E92A54" w:rsidP="00F7035D">
            <w:pPr>
              <w:spacing w:line="276" w:lineRule="auto"/>
            </w:pPr>
            <w:r w:rsidRPr="00E92A54">
              <w:t>2. Selecionar a aba perfil.</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357448A" w14:textId="77777777" w:rsidR="00E92A54" w:rsidRPr="00E92A54" w:rsidRDefault="00E92A54" w:rsidP="00F7035D">
            <w:pPr>
              <w:spacing w:line="276" w:lineRule="auto"/>
            </w:pPr>
            <w:r w:rsidRPr="00E92A54">
              <w:t xml:space="preserve"> </w:t>
            </w:r>
          </w:p>
        </w:tc>
      </w:tr>
      <w:tr w:rsidR="00E92A54" w:rsidRPr="00E92A54" w14:paraId="25E0117E"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193F4FD7"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2CE69B49" w14:textId="77777777" w:rsidR="00E92A54" w:rsidRPr="00E92A54" w:rsidRDefault="00E92A54" w:rsidP="00F7035D">
            <w:pPr>
              <w:spacing w:line="276" w:lineRule="auto"/>
            </w:pPr>
            <w:r w:rsidRPr="00E92A54">
              <w:t>3. Apresentar o perfil.</w:t>
            </w:r>
          </w:p>
        </w:tc>
      </w:tr>
      <w:tr w:rsidR="00E92A54" w:rsidRPr="00E92A54" w14:paraId="0243F398" w14:textId="77777777">
        <w:trPr>
          <w:trHeight w:val="300"/>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center"/>
          </w:tcPr>
          <w:p w14:paraId="200BDDAD" w14:textId="77777777" w:rsidR="00E92A54" w:rsidRPr="00E92A54" w:rsidRDefault="00E92A54" w:rsidP="00F7035D">
            <w:pPr>
              <w:spacing w:line="276" w:lineRule="auto"/>
              <w:rPr>
                <w:b/>
                <w:bCs/>
              </w:rPr>
            </w:pPr>
            <w:r w:rsidRPr="00E92A54">
              <w:rPr>
                <w:b/>
                <w:bCs/>
              </w:rPr>
              <w:t>Cenário de Exceção - Dados inválidos</w:t>
            </w:r>
          </w:p>
        </w:tc>
      </w:tr>
      <w:tr w:rsidR="00E92A54" w:rsidRPr="00E92A54" w14:paraId="6709A4FE"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03E4B51C" w14:textId="77777777" w:rsidR="00E92A54" w:rsidRPr="00E92A54" w:rsidRDefault="00E92A54" w:rsidP="00F7035D">
            <w:pPr>
              <w:spacing w:line="276" w:lineRule="auto"/>
              <w:rPr>
                <w:b/>
                <w:bCs/>
              </w:rPr>
            </w:pPr>
            <w:r w:rsidRPr="00E92A54">
              <w:rPr>
                <w:b/>
                <w:bCs/>
              </w:rPr>
              <w:t>Ações do Ator</w:t>
            </w:r>
          </w:p>
        </w:tc>
        <w:tc>
          <w:tcPr>
            <w:tcW w:w="3705" w:type="dxa"/>
            <w:tcBorders>
              <w:top w:val="nil"/>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7804B110" w14:textId="77777777" w:rsidR="00E92A54" w:rsidRPr="00E92A54" w:rsidRDefault="00E92A54" w:rsidP="00F7035D">
            <w:pPr>
              <w:spacing w:line="276" w:lineRule="auto"/>
              <w:rPr>
                <w:b/>
                <w:bCs/>
              </w:rPr>
            </w:pPr>
            <w:r w:rsidRPr="00E92A54">
              <w:rPr>
                <w:b/>
                <w:bCs/>
              </w:rPr>
              <w:t>Ações do Sistema</w:t>
            </w:r>
          </w:p>
        </w:tc>
      </w:tr>
    </w:tbl>
    <w:p w14:paraId="62FEFE4E" w14:textId="77777777" w:rsidR="00D760E2" w:rsidRPr="005044C9" w:rsidRDefault="00D760E2" w:rsidP="00D760E2">
      <w:pPr>
        <w:spacing w:after="0"/>
        <w:jc w:val="center"/>
        <w:rPr>
          <w:sz w:val="20"/>
          <w:szCs w:val="18"/>
        </w:rPr>
      </w:pPr>
      <w:r w:rsidRPr="005044C9">
        <w:rPr>
          <w:sz w:val="20"/>
          <w:szCs w:val="18"/>
        </w:rPr>
        <w:t>Fonte: Do Próprio Autor, 2023.</w:t>
      </w:r>
    </w:p>
    <w:p w14:paraId="6E649403" w14:textId="77777777" w:rsidR="005837C2" w:rsidRPr="00E92A54" w:rsidRDefault="005837C2" w:rsidP="005837C2">
      <w:pPr>
        <w:spacing w:line="259" w:lineRule="auto"/>
        <w:jc w:val="left"/>
      </w:pPr>
      <w:r>
        <w:br w:type="page"/>
      </w:r>
    </w:p>
    <w:p w14:paraId="238F26CF" w14:textId="238FF28D" w:rsidR="00E92A54" w:rsidRPr="00E92A54" w:rsidRDefault="00E92A54" w:rsidP="002B606E">
      <w:pPr>
        <w:jc w:val="center"/>
      </w:pPr>
      <w:bookmarkStart w:id="107" w:name="_Toc138760666"/>
      <w:bookmarkStart w:id="108" w:name="_Toc152412755"/>
      <w:r w:rsidRPr="00E92A54">
        <w:lastRenderedPageBreak/>
        <w:t xml:space="preserve">Quadro </w:t>
      </w:r>
      <w:r>
        <w:fldChar w:fldCharType="begin"/>
      </w:r>
      <w:r>
        <w:instrText>SEQ Quadro \* ARABIC</w:instrText>
      </w:r>
      <w:r>
        <w:fldChar w:fldCharType="separate"/>
      </w:r>
      <w:r w:rsidR="00D232A8">
        <w:rPr>
          <w:noProof/>
        </w:rPr>
        <w:t>7</w:t>
      </w:r>
      <w:r>
        <w:fldChar w:fldCharType="end"/>
      </w:r>
      <w:r w:rsidRPr="00E92A54">
        <w:t xml:space="preserve"> - Descrição do caso de uso "Editar </w:t>
      </w:r>
      <w:r w:rsidR="00317052">
        <w:t xml:space="preserve">Foto de </w:t>
      </w:r>
      <w:r w:rsidRPr="00E92A54">
        <w:t>Perfil” (desenvolvedor)</w:t>
      </w:r>
      <w:bookmarkEnd w:id="107"/>
      <w:bookmarkEnd w:id="108"/>
    </w:p>
    <w:tbl>
      <w:tblPr>
        <w:tblW w:w="0" w:type="auto"/>
        <w:jc w:val="center"/>
        <w:tblLook w:val="04A0" w:firstRow="1" w:lastRow="0" w:firstColumn="1" w:lastColumn="0" w:noHBand="0" w:noVBand="1"/>
      </w:tblPr>
      <w:tblGrid>
        <w:gridCol w:w="3540"/>
        <w:gridCol w:w="3705"/>
      </w:tblGrid>
      <w:tr w:rsidR="00E92A54" w:rsidRPr="00E92A54" w14:paraId="1AAE655A"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bottom"/>
          </w:tcPr>
          <w:p w14:paraId="45D0A672" w14:textId="77777777" w:rsidR="00E92A54" w:rsidRPr="00E92A54" w:rsidRDefault="00E92A54" w:rsidP="00F7035D">
            <w:pPr>
              <w:spacing w:line="276" w:lineRule="auto"/>
              <w:rPr>
                <w:b/>
                <w:bCs/>
              </w:rPr>
            </w:pPr>
            <w:r w:rsidRPr="00E92A54">
              <w:rPr>
                <w:b/>
                <w:bCs/>
              </w:rPr>
              <w:t>Nome do Caso de Uso</w:t>
            </w:r>
          </w:p>
        </w:tc>
        <w:tc>
          <w:tcPr>
            <w:tcW w:w="3705" w:type="dxa"/>
            <w:tcBorders>
              <w:top w:val="single" w:sz="8" w:space="0" w:color="auto"/>
              <w:left w:val="single" w:sz="8" w:space="0" w:color="auto"/>
              <w:bottom w:val="single" w:sz="8" w:space="0" w:color="auto"/>
              <w:right w:val="single" w:sz="8" w:space="0" w:color="auto"/>
            </w:tcBorders>
            <w:shd w:val="clear" w:color="auto" w:fill="FFFFFF" w:themeFill="background1"/>
            <w:tcMar>
              <w:left w:w="70" w:type="dxa"/>
              <w:right w:w="70" w:type="dxa"/>
            </w:tcMar>
            <w:vAlign w:val="bottom"/>
          </w:tcPr>
          <w:p w14:paraId="708E35AF" w14:textId="77777777" w:rsidR="00E92A54" w:rsidRPr="00E92A54" w:rsidRDefault="00E92A54" w:rsidP="00F7035D">
            <w:pPr>
              <w:spacing w:line="276" w:lineRule="auto"/>
            </w:pPr>
            <w:r w:rsidRPr="00E92A54">
              <w:t>Editar Perfil</w:t>
            </w:r>
          </w:p>
        </w:tc>
      </w:tr>
      <w:tr w:rsidR="00E92A54" w:rsidRPr="00E92A54" w14:paraId="708AE962"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2F72DB07" w14:textId="77777777" w:rsidR="00E92A54" w:rsidRPr="00E92A54" w:rsidRDefault="00E92A54" w:rsidP="00F7035D">
            <w:pPr>
              <w:spacing w:line="276" w:lineRule="auto"/>
              <w:rPr>
                <w:b/>
                <w:bCs/>
              </w:rPr>
            </w:pPr>
            <w:r w:rsidRPr="00E92A54">
              <w:rPr>
                <w:b/>
                <w:bCs/>
              </w:rPr>
              <w:t>Ator Principal</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4497142" w14:textId="77777777" w:rsidR="00E92A54" w:rsidRPr="00E92A54" w:rsidRDefault="00E92A54" w:rsidP="00F7035D">
            <w:pPr>
              <w:spacing w:line="276" w:lineRule="auto"/>
            </w:pPr>
            <w:r w:rsidRPr="00E92A54">
              <w:t>Desenvolvedor</w:t>
            </w:r>
          </w:p>
        </w:tc>
      </w:tr>
      <w:tr w:rsidR="00E92A54" w:rsidRPr="00E92A54" w14:paraId="2F3F0C27"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1C2850D6" w14:textId="77777777" w:rsidR="00E92A54" w:rsidRPr="00E92A54" w:rsidRDefault="00E92A54" w:rsidP="00F7035D">
            <w:pPr>
              <w:spacing w:line="276" w:lineRule="auto"/>
              <w:rPr>
                <w:b/>
                <w:bCs/>
              </w:rPr>
            </w:pPr>
            <w:r w:rsidRPr="00E92A54">
              <w:rPr>
                <w:b/>
                <w:bCs/>
              </w:rPr>
              <w:t>Resumo</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tcPr>
          <w:p w14:paraId="51B1DB83" w14:textId="77777777" w:rsidR="00E92A54" w:rsidRPr="00E92A54" w:rsidRDefault="00E92A54" w:rsidP="00F7035D">
            <w:pPr>
              <w:spacing w:line="276" w:lineRule="auto"/>
            </w:pPr>
            <w:r w:rsidRPr="00E92A54">
              <w:t>Este caso de uso descreve o processo de edição do perfil do desenvolvedor</w:t>
            </w:r>
          </w:p>
        </w:tc>
      </w:tr>
      <w:tr w:rsidR="00E92A54" w:rsidRPr="00E92A54" w14:paraId="0F13946A"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20C20CA9" w14:textId="77777777" w:rsidR="00E92A54" w:rsidRPr="00E92A54" w:rsidRDefault="00E92A54" w:rsidP="00F7035D">
            <w:pPr>
              <w:spacing w:line="276" w:lineRule="auto"/>
              <w:rPr>
                <w:b/>
                <w:bCs/>
              </w:rPr>
            </w:pPr>
            <w:r w:rsidRPr="00E92A54">
              <w:rPr>
                <w:b/>
                <w:bCs/>
              </w:rPr>
              <w:t>Pré-condições</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F6C76BA" w14:textId="77777777" w:rsidR="00E92A54" w:rsidRPr="00E92A54" w:rsidRDefault="00E92A54" w:rsidP="00F7035D">
            <w:pPr>
              <w:spacing w:line="276" w:lineRule="auto"/>
            </w:pPr>
            <w:r w:rsidRPr="00E92A54">
              <w:t xml:space="preserve">O desenvolvedor deve ter realizado o </w:t>
            </w:r>
            <w:proofErr w:type="spellStart"/>
            <w:r w:rsidRPr="00E92A54">
              <w:t>login</w:t>
            </w:r>
            <w:proofErr w:type="spellEnd"/>
            <w:r w:rsidRPr="00E92A54">
              <w:t xml:space="preserve"> previamente</w:t>
            </w:r>
          </w:p>
        </w:tc>
      </w:tr>
      <w:tr w:rsidR="00E92A54" w:rsidRPr="00E92A54" w14:paraId="6C5567B0" w14:textId="77777777">
        <w:trPr>
          <w:trHeight w:val="300"/>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7D316DFC" w14:textId="77777777" w:rsidR="00E92A54" w:rsidRPr="00E92A54" w:rsidRDefault="00E92A54" w:rsidP="00F7035D">
            <w:pPr>
              <w:spacing w:after="0" w:line="276" w:lineRule="auto"/>
              <w:jc w:val="center"/>
              <w:rPr>
                <w:b/>
                <w:bCs/>
              </w:rPr>
            </w:pPr>
            <w:r w:rsidRPr="00E92A54">
              <w:rPr>
                <w:b/>
                <w:bCs/>
              </w:rPr>
              <w:t>Cenário Principal</w:t>
            </w:r>
          </w:p>
        </w:tc>
      </w:tr>
      <w:tr w:rsidR="00E92A54" w:rsidRPr="00E92A54" w14:paraId="665D12B7"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2377B09E" w14:textId="77777777" w:rsidR="00E92A54" w:rsidRPr="00E92A54" w:rsidRDefault="00E92A54" w:rsidP="00F7035D">
            <w:pPr>
              <w:spacing w:after="0" w:line="276" w:lineRule="auto"/>
              <w:jc w:val="center"/>
              <w:rPr>
                <w:b/>
                <w:bCs/>
              </w:rPr>
            </w:pPr>
            <w:r w:rsidRPr="00E92A54">
              <w:rPr>
                <w:b/>
                <w:bCs/>
              </w:rPr>
              <w:t>Ações do Ator</w:t>
            </w:r>
          </w:p>
        </w:tc>
        <w:tc>
          <w:tcPr>
            <w:tcW w:w="3705" w:type="dxa"/>
            <w:tcBorders>
              <w:top w:val="nil"/>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41BF639B" w14:textId="77777777" w:rsidR="00E92A54" w:rsidRPr="00E92A54" w:rsidRDefault="00E92A54" w:rsidP="00F7035D">
            <w:pPr>
              <w:spacing w:after="0" w:line="276" w:lineRule="auto"/>
              <w:jc w:val="center"/>
              <w:rPr>
                <w:b/>
                <w:bCs/>
              </w:rPr>
            </w:pPr>
            <w:r w:rsidRPr="00E92A54">
              <w:rPr>
                <w:b/>
                <w:bCs/>
              </w:rPr>
              <w:t>Ações do Sistema</w:t>
            </w:r>
          </w:p>
        </w:tc>
      </w:tr>
      <w:tr w:rsidR="00E92A54" w:rsidRPr="00E92A54" w14:paraId="4C21C7D2"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1BA3D56B"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73F22AA" w14:textId="77777777" w:rsidR="00E92A54" w:rsidRPr="00E92A54" w:rsidRDefault="00E92A54" w:rsidP="00F7035D">
            <w:pPr>
              <w:spacing w:line="276" w:lineRule="auto"/>
            </w:pPr>
            <w:r w:rsidRPr="00E92A54">
              <w:t>1. Apresentar os dados da conta.</w:t>
            </w:r>
          </w:p>
        </w:tc>
      </w:tr>
      <w:tr w:rsidR="00E92A54" w:rsidRPr="00E92A54" w14:paraId="542C3872"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6FBAB11" w14:textId="59713D8A" w:rsidR="00E92A54" w:rsidRPr="00E92A54" w:rsidRDefault="00E92A54" w:rsidP="00F7035D">
            <w:pPr>
              <w:spacing w:line="276" w:lineRule="auto"/>
            </w:pPr>
            <w:r w:rsidRPr="00E92A54">
              <w:t xml:space="preserve">2. Selecionar </w:t>
            </w:r>
            <w:r w:rsidR="00317052">
              <w:t>a foto de perfil.</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FDE749B" w14:textId="77777777" w:rsidR="00E92A54" w:rsidRPr="00E92A54" w:rsidRDefault="00E92A54" w:rsidP="00F7035D">
            <w:pPr>
              <w:spacing w:line="276" w:lineRule="auto"/>
            </w:pPr>
            <w:r w:rsidRPr="00E92A54">
              <w:t xml:space="preserve"> </w:t>
            </w:r>
          </w:p>
        </w:tc>
      </w:tr>
      <w:tr w:rsidR="00E92A54" w:rsidRPr="00E92A54" w14:paraId="236B4528"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F7E5AF6"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D745845" w14:textId="77777777" w:rsidR="00E92A54" w:rsidRPr="00E92A54" w:rsidRDefault="00E92A54" w:rsidP="00F7035D">
            <w:pPr>
              <w:spacing w:line="276" w:lineRule="auto"/>
            </w:pPr>
            <w:r w:rsidRPr="00E92A54">
              <w:t>3. Apresentar a tela de edição.</w:t>
            </w:r>
          </w:p>
        </w:tc>
      </w:tr>
      <w:tr w:rsidR="00E92A54" w:rsidRPr="00E92A54" w14:paraId="31D46493"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548CD32" w14:textId="349A5115" w:rsidR="00E92A54" w:rsidRPr="00E92A54" w:rsidRDefault="00E92A54" w:rsidP="00F7035D">
            <w:pPr>
              <w:spacing w:line="276" w:lineRule="auto"/>
            </w:pPr>
            <w:r w:rsidRPr="00E92A54">
              <w:t xml:space="preserve">4.Editar </w:t>
            </w:r>
            <w:r w:rsidR="00317052">
              <w:t xml:space="preserve">a foto da </w:t>
            </w:r>
            <w:r w:rsidRPr="00E92A54">
              <w:t>conta.</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4F4E3D0" w14:textId="77777777" w:rsidR="00E92A54" w:rsidRPr="00E92A54" w:rsidRDefault="00E92A54" w:rsidP="00F7035D">
            <w:pPr>
              <w:spacing w:line="276" w:lineRule="auto"/>
            </w:pPr>
            <w:r w:rsidRPr="00E92A54">
              <w:t xml:space="preserve"> </w:t>
            </w:r>
          </w:p>
        </w:tc>
      </w:tr>
      <w:tr w:rsidR="00E92A54" w:rsidRPr="00E92A54" w14:paraId="149D8123"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C233637" w14:textId="77777777" w:rsidR="00E92A54" w:rsidRPr="00E92A54" w:rsidRDefault="00E92A54" w:rsidP="00F7035D">
            <w:pPr>
              <w:spacing w:line="276" w:lineRule="auto"/>
            </w:pPr>
            <w:r w:rsidRPr="00E92A54">
              <w:t>5.Salvar os dados novamente.</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2DE3BB84" w14:textId="77777777" w:rsidR="00E92A54" w:rsidRPr="00E92A54" w:rsidRDefault="00E92A54" w:rsidP="00F7035D">
            <w:pPr>
              <w:spacing w:line="276" w:lineRule="auto"/>
            </w:pPr>
            <w:r w:rsidRPr="00E92A54">
              <w:t xml:space="preserve"> </w:t>
            </w:r>
          </w:p>
        </w:tc>
      </w:tr>
      <w:tr w:rsidR="00E92A54" w:rsidRPr="00E92A54" w14:paraId="00632D31"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96FC872"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069A81C" w14:textId="77777777" w:rsidR="00E92A54" w:rsidRPr="00E92A54" w:rsidRDefault="00E92A54" w:rsidP="00F7035D">
            <w:pPr>
              <w:spacing w:line="276" w:lineRule="auto"/>
            </w:pPr>
            <w:r w:rsidRPr="00E92A54">
              <w:t>6. Atualizar a conta.</w:t>
            </w:r>
          </w:p>
        </w:tc>
      </w:tr>
      <w:tr w:rsidR="00E92A54" w:rsidRPr="00E92A54" w14:paraId="021F6C40" w14:textId="77777777" w:rsidTr="00967C59">
        <w:trPr>
          <w:trHeight w:val="232"/>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center"/>
          </w:tcPr>
          <w:p w14:paraId="4D6A4D2C" w14:textId="77777777" w:rsidR="00E92A54" w:rsidRPr="00E92A54" w:rsidRDefault="00E92A54" w:rsidP="00F7035D">
            <w:pPr>
              <w:spacing w:line="276" w:lineRule="auto"/>
              <w:jc w:val="center"/>
              <w:rPr>
                <w:b/>
                <w:bCs/>
              </w:rPr>
            </w:pPr>
            <w:r w:rsidRPr="00E92A54">
              <w:rPr>
                <w:b/>
                <w:bCs/>
              </w:rPr>
              <w:t>Cenário de Exceção - Dados inválidos</w:t>
            </w:r>
          </w:p>
        </w:tc>
      </w:tr>
      <w:tr w:rsidR="00E92A54" w:rsidRPr="00E92A54" w14:paraId="1AD23492"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0A888FDF" w14:textId="77777777" w:rsidR="00E92A54" w:rsidRPr="00E92A54" w:rsidRDefault="00E92A54" w:rsidP="00F7035D">
            <w:pPr>
              <w:spacing w:line="276" w:lineRule="auto"/>
              <w:jc w:val="center"/>
              <w:rPr>
                <w:b/>
                <w:bCs/>
              </w:rPr>
            </w:pPr>
            <w:r w:rsidRPr="00E92A54">
              <w:rPr>
                <w:b/>
                <w:bCs/>
              </w:rPr>
              <w:t>Ações do Ator</w:t>
            </w:r>
          </w:p>
        </w:tc>
        <w:tc>
          <w:tcPr>
            <w:tcW w:w="3705" w:type="dxa"/>
            <w:tcBorders>
              <w:top w:val="nil"/>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34040F78" w14:textId="77777777" w:rsidR="00E92A54" w:rsidRPr="00E92A54" w:rsidRDefault="00E92A54" w:rsidP="00F7035D">
            <w:pPr>
              <w:spacing w:line="276" w:lineRule="auto"/>
              <w:jc w:val="center"/>
              <w:rPr>
                <w:b/>
                <w:bCs/>
              </w:rPr>
            </w:pPr>
            <w:r w:rsidRPr="00E92A54">
              <w:rPr>
                <w:b/>
                <w:bCs/>
              </w:rPr>
              <w:t>Ações do Sistema</w:t>
            </w:r>
          </w:p>
        </w:tc>
      </w:tr>
      <w:tr w:rsidR="00E92A54" w:rsidRPr="00E92A54" w14:paraId="5FBC9B3F" w14:textId="77777777" w:rsidTr="00967C59">
        <w:trPr>
          <w:trHeight w:val="9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0D37824C"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258E50C0" w14:textId="77777777" w:rsidR="00E92A54" w:rsidRPr="00E92A54" w:rsidRDefault="00E92A54" w:rsidP="00F7035D">
            <w:pPr>
              <w:spacing w:line="276" w:lineRule="auto"/>
            </w:pPr>
            <w:r w:rsidRPr="00E92A54">
              <w:t>1. Notificar caso ocorra algum erro em relação a edição dos dados.</w:t>
            </w:r>
          </w:p>
        </w:tc>
      </w:tr>
      <w:tr w:rsidR="00E92A54" w:rsidRPr="00E92A54" w14:paraId="2C12026F" w14:textId="77777777">
        <w:trPr>
          <w:trHeight w:val="315"/>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19C98A3"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F989827" w14:textId="77777777" w:rsidR="00E92A54" w:rsidRPr="00E92A54" w:rsidRDefault="00E92A54" w:rsidP="00F7035D">
            <w:pPr>
              <w:spacing w:line="276" w:lineRule="auto"/>
            </w:pPr>
            <w:r w:rsidRPr="00E92A54">
              <w:t>2. Não atualizar o perfil.</w:t>
            </w:r>
          </w:p>
        </w:tc>
      </w:tr>
    </w:tbl>
    <w:p w14:paraId="6B6EDB69" w14:textId="21C872E5" w:rsidR="00D760E2" w:rsidRDefault="00D760E2" w:rsidP="00D760E2">
      <w:pPr>
        <w:spacing w:after="0"/>
        <w:jc w:val="center"/>
        <w:rPr>
          <w:sz w:val="20"/>
          <w:szCs w:val="18"/>
        </w:rPr>
      </w:pPr>
      <w:bookmarkStart w:id="109" w:name="_Toc138760667"/>
      <w:r w:rsidRPr="005044C9">
        <w:rPr>
          <w:sz w:val="20"/>
          <w:szCs w:val="18"/>
        </w:rPr>
        <w:t>Fonte: Do Próprio Autor, 2023.</w:t>
      </w:r>
    </w:p>
    <w:p w14:paraId="4F5C44CE" w14:textId="22F47691" w:rsidR="00D760E2" w:rsidRPr="005044C9" w:rsidRDefault="00D760E2" w:rsidP="00D760E2">
      <w:pPr>
        <w:spacing w:line="259" w:lineRule="auto"/>
        <w:jc w:val="left"/>
        <w:rPr>
          <w:sz w:val="20"/>
          <w:szCs w:val="18"/>
        </w:rPr>
      </w:pPr>
      <w:r>
        <w:rPr>
          <w:sz w:val="20"/>
          <w:szCs w:val="18"/>
        </w:rPr>
        <w:br w:type="page"/>
      </w:r>
    </w:p>
    <w:p w14:paraId="38D19ACD" w14:textId="76BE2011" w:rsidR="00E92A54" w:rsidRPr="00E92A54" w:rsidRDefault="00E92A54" w:rsidP="002B606E">
      <w:pPr>
        <w:jc w:val="center"/>
      </w:pPr>
      <w:bookmarkStart w:id="110" w:name="_Toc152412756"/>
      <w:r w:rsidRPr="00E92A54">
        <w:lastRenderedPageBreak/>
        <w:t xml:space="preserve">Quadro </w:t>
      </w:r>
      <w:r>
        <w:fldChar w:fldCharType="begin"/>
      </w:r>
      <w:r>
        <w:instrText>SEQ Quadro \* ARABIC</w:instrText>
      </w:r>
      <w:r>
        <w:fldChar w:fldCharType="separate"/>
      </w:r>
      <w:r w:rsidR="00D232A8">
        <w:rPr>
          <w:noProof/>
        </w:rPr>
        <w:t>8</w:t>
      </w:r>
      <w:r>
        <w:fldChar w:fldCharType="end"/>
      </w:r>
      <w:r w:rsidRPr="00E92A54">
        <w:t xml:space="preserve"> - Descrição do caso de uso "De</w:t>
      </w:r>
      <w:r w:rsidR="00F5567B">
        <w:t>letar</w:t>
      </w:r>
      <w:r w:rsidRPr="00E92A54">
        <w:t xml:space="preserve"> Perfil” (desenvolvedor)</w:t>
      </w:r>
      <w:bookmarkEnd w:id="109"/>
      <w:bookmarkEnd w:id="110"/>
    </w:p>
    <w:tbl>
      <w:tblPr>
        <w:tblW w:w="0" w:type="auto"/>
        <w:jc w:val="center"/>
        <w:tblLook w:val="04A0" w:firstRow="1" w:lastRow="0" w:firstColumn="1" w:lastColumn="0" w:noHBand="0" w:noVBand="1"/>
      </w:tblPr>
      <w:tblGrid>
        <w:gridCol w:w="3540"/>
        <w:gridCol w:w="3705"/>
      </w:tblGrid>
      <w:tr w:rsidR="00E92A54" w:rsidRPr="00E92A54" w14:paraId="1360445C"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bottom"/>
          </w:tcPr>
          <w:p w14:paraId="5C2C7FBD" w14:textId="77777777" w:rsidR="00E92A54" w:rsidRPr="00E92A54" w:rsidRDefault="00E92A54" w:rsidP="00F7035D">
            <w:pPr>
              <w:spacing w:line="276" w:lineRule="auto"/>
              <w:rPr>
                <w:b/>
                <w:bCs/>
              </w:rPr>
            </w:pPr>
            <w:r w:rsidRPr="00E92A54">
              <w:rPr>
                <w:b/>
                <w:bCs/>
              </w:rPr>
              <w:t>Nome do Caso de Uso</w:t>
            </w:r>
          </w:p>
        </w:tc>
        <w:tc>
          <w:tcPr>
            <w:tcW w:w="3705" w:type="dxa"/>
            <w:tcBorders>
              <w:top w:val="single" w:sz="8" w:space="0" w:color="auto"/>
              <w:left w:val="single" w:sz="8" w:space="0" w:color="auto"/>
              <w:bottom w:val="single" w:sz="8" w:space="0" w:color="auto"/>
              <w:right w:val="single" w:sz="8" w:space="0" w:color="auto"/>
            </w:tcBorders>
            <w:shd w:val="clear" w:color="auto" w:fill="FFFFFF" w:themeFill="background1"/>
            <w:tcMar>
              <w:left w:w="70" w:type="dxa"/>
              <w:right w:w="70" w:type="dxa"/>
            </w:tcMar>
            <w:vAlign w:val="bottom"/>
          </w:tcPr>
          <w:p w14:paraId="322D6AA0" w14:textId="77777777" w:rsidR="00E92A54" w:rsidRPr="00E92A54" w:rsidRDefault="00E92A54" w:rsidP="00F7035D">
            <w:pPr>
              <w:spacing w:line="276" w:lineRule="auto"/>
            </w:pPr>
            <w:r w:rsidRPr="00E92A54">
              <w:t>Deletar Perfil</w:t>
            </w:r>
          </w:p>
        </w:tc>
      </w:tr>
      <w:tr w:rsidR="00E92A54" w:rsidRPr="00E92A54" w14:paraId="61BF41EC"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6F2B34CB" w14:textId="77777777" w:rsidR="00E92A54" w:rsidRPr="00E92A54" w:rsidRDefault="00E92A54" w:rsidP="00F7035D">
            <w:pPr>
              <w:spacing w:line="276" w:lineRule="auto"/>
              <w:rPr>
                <w:b/>
                <w:bCs/>
              </w:rPr>
            </w:pPr>
            <w:r w:rsidRPr="00E92A54">
              <w:rPr>
                <w:b/>
                <w:bCs/>
              </w:rPr>
              <w:t>Ator Principal</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7953280" w14:textId="77777777" w:rsidR="00E92A54" w:rsidRPr="00E92A54" w:rsidRDefault="00E92A54" w:rsidP="00F7035D">
            <w:pPr>
              <w:spacing w:line="276" w:lineRule="auto"/>
            </w:pPr>
            <w:r w:rsidRPr="00E92A54">
              <w:t>Desenvolvedor</w:t>
            </w:r>
          </w:p>
        </w:tc>
      </w:tr>
      <w:tr w:rsidR="00E92A54" w:rsidRPr="00E92A54" w14:paraId="5DF35979"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0150EA62" w14:textId="77777777" w:rsidR="00E92A54" w:rsidRPr="00E92A54" w:rsidRDefault="00E92A54" w:rsidP="00F7035D">
            <w:pPr>
              <w:spacing w:line="276" w:lineRule="auto"/>
              <w:rPr>
                <w:b/>
                <w:bCs/>
              </w:rPr>
            </w:pPr>
            <w:r w:rsidRPr="00E92A54">
              <w:rPr>
                <w:b/>
                <w:bCs/>
              </w:rPr>
              <w:t>Resumo</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tcPr>
          <w:p w14:paraId="183C5771" w14:textId="77777777" w:rsidR="00E92A54" w:rsidRPr="00E92A54" w:rsidRDefault="00E92A54" w:rsidP="00F7035D">
            <w:pPr>
              <w:spacing w:line="276" w:lineRule="auto"/>
            </w:pPr>
            <w:r w:rsidRPr="00E92A54">
              <w:t>Este caso de uso descreve o processo de exclusão do perfil do desenvolvedor</w:t>
            </w:r>
          </w:p>
        </w:tc>
      </w:tr>
      <w:tr w:rsidR="00E92A54" w:rsidRPr="00E92A54" w14:paraId="2BAEB106"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70" w:type="dxa"/>
              <w:right w:w="70" w:type="dxa"/>
            </w:tcMar>
            <w:vAlign w:val="center"/>
          </w:tcPr>
          <w:p w14:paraId="5BBC70FA" w14:textId="77777777" w:rsidR="00E92A54" w:rsidRPr="00E92A54" w:rsidRDefault="00E92A54" w:rsidP="00F7035D">
            <w:pPr>
              <w:spacing w:line="276" w:lineRule="auto"/>
              <w:rPr>
                <w:b/>
                <w:bCs/>
              </w:rPr>
            </w:pPr>
            <w:r w:rsidRPr="00E92A54">
              <w:rPr>
                <w:b/>
                <w:bCs/>
              </w:rPr>
              <w:t>Pré-condições</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7470C45" w14:textId="77777777" w:rsidR="00E92A54" w:rsidRPr="00E92A54" w:rsidRDefault="00E92A54" w:rsidP="00F7035D">
            <w:pPr>
              <w:spacing w:line="276" w:lineRule="auto"/>
            </w:pPr>
            <w:r w:rsidRPr="00E92A54">
              <w:t xml:space="preserve">O desenvolvedor deve ter realizado o </w:t>
            </w:r>
            <w:proofErr w:type="spellStart"/>
            <w:r w:rsidRPr="00E92A54">
              <w:t>login</w:t>
            </w:r>
            <w:proofErr w:type="spellEnd"/>
            <w:r w:rsidRPr="00E92A54">
              <w:t xml:space="preserve"> previamente.</w:t>
            </w:r>
          </w:p>
        </w:tc>
      </w:tr>
      <w:tr w:rsidR="00E92A54" w:rsidRPr="00E92A54" w14:paraId="4993D654" w14:textId="77777777">
        <w:trPr>
          <w:trHeight w:val="300"/>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67C9F39E" w14:textId="77777777" w:rsidR="00E92A54" w:rsidRPr="00E92A54" w:rsidRDefault="00E92A54" w:rsidP="00F7035D">
            <w:pPr>
              <w:spacing w:line="276" w:lineRule="auto"/>
              <w:jc w:val="center"/>
              <w:rPr>
                <w:b/>
                <w:bCs/>
              </w:rPr>
            </w:pPr>
            <w:r w:rsidRPr="00E92A54">
              <w:rPr>
                <w:b/>
                <w:bCs/>
              </w:rPr>
              <w:t>Cenário Principal</w:t>
            </w:r>
          </w:p>
        </w:tc>
      </w:tr>
      <w:tr w:rsidR="00E92A54" w:rsidRPr="00E92A54" w14:paraId="7BA8C0B0"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47923DDD" w14:textId="77777777" w:rsidR="00E92A54" w:rsidRPr="00E92A54" w:rsidRDefault="00E92A54" w:rsidP="00F7035D">
            <w:pPr>
              <w:spacing w:line="276" w:lineRule="auto"/>
              <w:jc w:val="center"/>
              <w:rPr>
                <w:b/>
                <w:bCs/>
              </w:rPr>
            </w:pPr>
            <w:r w:rsidRPr="00E92A54">
              <w:rPr>
                <w:b/>
                <w:bCs/>
              </w:rPr>
              <w:t>Ações do Ator</w:t>
            </w:r>
          </w:p>
        </w:tc>
        <w:tc>
          <w:tcPr>
            <w:tcW w:w="3705" w:type="dxa"/>
            <w:tcBorders>
              <w:top w:val="nil"/>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505C2FF6" w14:textId="77777777" w:rsidR="00E92A54" w:rsidRPr="00E92A54" w:rsidRDefault="00E92A54" w:rsidP="00F7035D">
            <w:pPr>
              <w:spacing w:line="276" w:lineRule="auto"/>
              <w:jc w:val="center"/>
              <w:rPr>
                <w:b/>
                <w:bCs/>
              </w:rPr>
            </w:pPr>
            <w:r w:rsidRPr="00E92A54">
              <w:rPr>
                <w:b/>
                <w:bCs/>
              </w:rPr>
              <w:t>Ações do Sistema</w:t>
            </w:r>
          </w:p>
        </w:tc>
      </w:tr>
      <w:tr w:rsidR="00E92A54" w:rsidRPr="00E92A54" w14:paraId="2148ACC2"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13F5155A"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C40E973" w14:textId="77777777" w:rsidR="00E92A54" w:rsidRPr="00E92A54" w:rsidRDefault="00E92A54" w:rsidP="00F7035D">
            <w:pPr>
              <w:spacing w:line="276" w:lineRule="auto"/>
            </w:pPr>
            <w:r w:rsidRPr="00E92A54">
              <w:t>1. Apresentar os dados da conta.</w:t>
            </w:r>
          </w:p>
        </w:tc>
      </w:tr>
      <w:tr w:rsidR="00E92A54" w:rsidRPr="00E92A54" w14:paraId="24785B2D"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7C1848FE" w14:textId="77777777" w:rsidR="00E92A54" w:rsidRPr="00E92A54" w:rsidRDefault="00E92A54" w:rsidP="00F7035D">
            <w:pPr>
              <w:spacing w:line="276" w:lineRule="auto"/>
            </w:pPr>
            <w:r w:rsidRPr="00E92A54">
              <w:t>2. Selecionar a opção de exclusão de conta.</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AB53328" w14:textId="77777777" w:rsidR="00E92A54" w:rsidRPr="00E92A54" w:rsidRDefault="00E92A54" w:rsidP="00F7035D">
            <w:pPr>
              <w:spacing w:line="276" w:lineRule="auto"/>
            </w:pPr>
            <w:r w:rsidRPr="00E92A54">
              <w:t xml:space="preserve"> </w:t>
            </w:r>
          </w:p>
        </w:tc>
      </w:tr>
      <w:tr w:rsidR="00E92A54" w:rsidRPr="00E92A54" w14:paraId="6DA4C519"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84E986D"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3A3A6796" w14:textId="77777777" w:rsidR="00E92A54" w:rsidRPr="00E92A54" w:rsidRDefault="00E92A54" w:rsidP="00F7035D">
            <w:pPr>
              <w:spacing w:line="276" w:lineRule="auto"/>
            </w:pPr>
            <w:r w:rsidRPr="00E92A54">
              <w:t>3. Apresentar aviso de exclusão.</w:t>
            </w:r>
          </w:p>
        </w:tc>
      </w:tr>
      <w:tr w:rsidR="00E92A54" w:rsidRPr="00E92A54" w14:paraId="5CE55FBE"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52A4797" w14:textId="77777777" w:rsidR="00E92A54" w:rsidRPr="00E92A54" w:rsidRDefault="00E92A54" w:rsidP="00F7035D">
            <w:pPr>
              <w:spacing w:line="276" w:lineRule="auto"/>
            </w:pPr>
            <w:r w:rsidRPr="00E92A54">
              <w:t>4.Confirmar exclusão da conta.</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22096145" w14:textId="77777777" w:rsidR="00E92A54" w:rsidRPr="00E92A54" w:rsidRDefault="00E92A54" w:rsidP="00F7035D">
            <w:pPr>
              <w:spacing w:line="276" w:lineRule="auto"/>
            </w:pPr>
            <w:r w:rsidRPr="00E92A54">
              <w:t xml:space="preserve"> </w:t>
            </w:r>
          </w:p>
        </w:tc>
      </w:tr>
      <w:tr w:rsidR="00E92A54" w:rsidRPr="00E92A54" w14:paraId="6B666ACE" w14:textId="77777777">
        <w:trPr>
          <w:trHeight w:val="3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6696E765"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637F2B2" w14:textId="77777777" w:rsidR="00E92A54" w:rsidRPr="00E92A54" w:rsidRDefault="00E92A54" w:rsidP="00F7035D">
            <w:pPr>
              <w:spacing w:line="276" w:lineRule="auto"/>
            </w:pPr>
            <w:r w:rsidRPr="00E92A54">
              <w:t>5. Excluir conta.</w:t>
            </w:r>
          </w:p>
        </w:tc>
      </w:tr>
      <w:tr w:rsidR="00E92A54" w:rsidRPr="00E92A54" w14:paraId="46BBB2F3" w14:textId="77777777">
        <w:trPr>
          <w:trHeight w:val="300"/>
          <w:jc w:val="center"/>
        </w:trPr>
        <w:tc>
          <w:tcPr>
            <w:tcW w:w="7245" w:type="dxa"/>
            <w:gridSpan w:val="2"/>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center"/>
          </w:tcPr>
          <w:p w14:paraId="53A6F2C1" w14:textId="77777777" w:rsidR="00E92A54" w:rsidRPr="00E92A54" w:rsidRDefault="00E92A54" w:rsidP="00F7035D">
            <w:pPr>
              <w:spacing w:line="276" w:lineRule="auto"/>
              <w:jc w:val="center"/>
              <w:rPr>
                <w:b/>
                <w:bCs/>
              </w:rPr>
            </w:pPr>
            <w:r w:rsidRPr="00E92A54">
              <w:rPr>
                <w:b/>
                <w:bCs/>
              </w:rPr>
              <w:t>Cenário de Exceção - Dados inválidos</w:t>
            </w:r>
          </w:p>
        </w:tc>
      </w:tr>
      <w:tr w:rsidR="00E92A54" w:rsidRPr="00E92A54" w14:paraId="5356D37A" w14:textId="77777777">
        <w:trPr>
          <w:trHeight w:val="300"/>
          <w:jc w:val="center"/>
        </w:trPr>
        <w:tc>
          <w:tcPr>
            <w:tcW w:w="3540" w:type="dxa"/>
            <w:tcBorders>
              <w:top w:val="single" w:sz="8" w:space="0" w:color="auto"/>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29CCF024" w14:textId="77777777" w:rsidR="00E92A54" w:rsidRPr="00E92A54" w:rsidRDefault="00E92A54" w:rsidP="00F7035D">
            <w:pPr>
              <w:spacing w:line="276" w:lineRule="auto"/>
              <w:jc w:val="center"/>
              <w:rPr>
                <w:b/>
                <w:bCs/>
              </w:rPr>
            </w:pPr>
            <w:r w:rsidRPr="00E92A54">
              <w:rPr>
                <w:b/>
                <w:bCs/>
              </w:rPr>
              <w:t>Ações do Ator</w:t>
            </w:r>
          </w:p>
        </w:tc>
        <w:tc>
          <w:tcPr>
            <w:tcW w:w="3705" w:type="dxa"/>
            <w:tcBorders>
              <w:top w:val="nil"/>
              <w:left w:val="single" w:sz="8" w:space="0" w:color="auto"/>
              <w:bottom w:val="single" w:sz="8" w:space="0" w:color="auto"/>
              <w:right w:val="single" w:sz="8" w:space="0" w:color="000000" w:themeColor="text1"/>
            </w:tcBorders>
            <w:shd w:val="clear" w:color="auto" w:fill="9CC2E5" w:themeFill="accent5" w:themeFillTint="99"/>
            <w:tcMar>
              <w:left w:w="70" w:type="dxa"/>
              <w:right w:w="70" w:type="dxa"/>
            </w:tcMar>
            <w:vAlign w:val="bottom"/>
          </w:tcPr>
          <w:p w14:paraId="36256314" w14:textId="77777777" w:rsidR="00E92A54" w:rsidRPr="00E92A54" w:rsidRDefault="00E92A54" w:rsidP="00F7035D">
            <w:pPr>
              <w:spacing w:line="276" w:lineRule="auto"/>
              <w:jc w:val="center"/>
              <w:rPr>
                <w:b/>
                <w:bCs/>
              </w:rPr>
            </w:pPr>
            <w:r w:rsidRPr="00E92A54">
              <w:rPr>
                <w:b/>
                <w:bCs/>
              </w:rPr>
              <w:t>Ações do Sistema</w:t>
            </w:r>
          </w:p>
        </w:tc>
      </w:tr>
      <w:tr w:rsidR="00E92A54" w:rsidRPr="00E92A54" w14:paraId="281F7D41" w14:textId="77777777">
        <w:trPr>
          <w:trHeight w:val="600"/>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4FBC7A9"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0A277E28" w14:textId="77777777" w:rsidR="00E92A54" w:rsidRPr="00E92A54" w:rsidRDefault="00E92A54" w:rsidP="00F7035D">
            <w:pPr>
              <w:spacing w:line="276" w:lineRule="auto"/>
            </w:pPr>
            <w:r w:rsidRPr="00E92A54">
              <w:t>1 Notificar caso ocorra algum erro em relação a exclusão da conta.</w:t>
            </w:r>
          </w:p>
        </w:tc>
      </w:tr>
      <w:tr w:rsidR="00E92A54" w:rsidRPr="00E92A54" w14:paraId="1D1011D6" w14:textId="77777777">
        <w:trPr>
          <w:trHeight w:val="315"/>
          <w:jc w:val="center"/>
        </w:trPr>
        <w:tc>
          <w:tcPr>
            <w:tcW w:w="3540"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5B14ED58" w14:textId="77777777" w:rsidR="00E92A54" w:rsidRPr="00E92A54" w:rsidRDefault="00E92A54" w:rsidP="00F7035D">
            <w:pPr>
              <w:spacing w:line="276" w:lineRule="auto"/>
            </w:pPr>
            <w:r w:rsidRPr="00E92A54">
              <w:t xml:space="preserve"> </w:t>
            </w:r>
          </w:p>
        </w:tc>
        <w:tc>
          <w:tcPr>
            <w:tcW w:w="3705" w:type="dxa"/>
            <w:tcBorders>
              <w:top w:val="single" w:sz="8" w:space="0" w:color="auto"/>
              <w:left w:val="single" w:sz="8" w:space="0" w:color="auto"/>
              <w:bottom w:val="single" w:sz="8" w:space="0" w:color="auto"/>
              <w:right w:val="single" w:sz="8" w:space="0" w:color="auto"/>
            </w:tcBorders>
            <w:tcMar>
              <w:left w:w="70" w:type="dxa"/>
              <w:right w:w="70" w:type="dxa"/>
            </w:tcMar>
            <w:vAlign w:val="bottom"/>
          </w:tcPr>
          <w:p w14:paraId="4CE234CA" w14:textId="77777777" w:rsidR="00E92A54" w:rsidRPr="00E92A54" w:rsidRDefault="00E92A54" w:rsidP="00F7035D">
            <w:pPr>
              <w:spacing w:line="276" w:lineRule="auto"/>
            </w:pPr>
            <w:r w:rsidRPr="00E92A54">
              <w:t>2. Não excluir a conta.</w:t>
            </w:r>
          </w:p>
        </w:tc>
      </w:tr>
    </w:tbl>
    <w:p w14:paraId="778668F9" w14:textId="5A7F8B37" w:rsidR="00E92A54" w:rsidRPr="005044C9" w:rsidRDefault="00D760E2" w:rsidP="00D760E2">
      <w:pPr>
        <w:spacing w:after="0"/>
        <w:jc w:val="center"/>
        <w:rPr>
          <w:sz w:val="20"/>
          <w:szCs w:val="18"/>
        </w:rPr>
      </w:pPr>
      <w:r w:rsidRPr="005044C9">
        <w:rPr>
          <w:sz w:val="20"/>
          <w:szCs w:val="18"/>
        </w:rPr>
        <w:t>Fonte: Do Próprio Autor, 2023.</w:t>
      </w:r>
    </w:p>
    <w:p w14:paraId="5A4BEBCC" w14:textId="77777777" w:rsidR="00E92A54" w:rsidRPr="00E92A54" w:rsidRDefault="005837C2" w:rsidP="00530980">
      <w:pPr>
        <w:spacing w:line="259" w:lineRule="auto"/>
        <w:jc w:val="left"/>
      </w:pPr>
      <w:r>
        <w:br w:type="page"/>
      </w:r>
    </w:p>
    <w:p w14:paraId="2DA1D18B" w14:textId="51E4BF6D" w:rsidR="00E92A54" w:rsidRPr="00E92A54" w:rsidRDefault="00E92A54" w:rsidP="002229F0">
      <w:pPr>
        <w:pStyle w:val="Ttulo2"/>
        <w:spacing w:before="0" w:after="120"/>
      </w:pPr>
      <w:bookmarkStart w:id="111" w:name="_Toc138758354"/>
      <w:bookmarkStart w:id="112" w:name="_Toc152661746"/>
      <w:r w:rsidRPr="00E92A54">
        <w:lastRenderedPageBreak/>
        <w:t>Diagrama de Classe</w:t>
      </w:r>
      <w:bookmarkEnd w:id="111"/>
      <w:r w:rsidR="00606B2E">
        <w:t xml:space="preserve"> AR-PIN</w:t>
      </w:r>
      <w:bookmarkEnd w:id="112"/>
    </w:p>
    <w:p w14:paraId="33F09292" w14:textId="60836C5E" w:rsidR="00E92A54" w:rsidRPr="00E92A54" w:rsidRDefault="00E92A54" w:rsidP="002229F0">
      <w:pPr>
        <w:spacing w:after="120"/>
      </w:pPr>
      <w:r w:rsidRPr="00E92A54">
        <w:t>Neste tópico, segue a figura do diagrama de Classe do sistema, por meio desse diagrama podemos compreender melhor como as classes dos sistemas se relacionam entre si.</w:t>
      </w:r>
    </w:p>
    <w:p w14:paraId="75FAF1D5" w14:textId="11F20EDB" w:rsidR="001762CE" w:rsidRDefault="001762CE" w:rsidP="00A85DD4">
      <w:pPr>
        <w:jc w:val="center"/>
      </w:pPr>
      <w:bookmarkStart w:id="113" w:name="_Toc143127357"/>
      <w:bookmarkStart w:id="114" w:name="_Toc143128522"/>
      <w:bookmarkStart w:id="115" w:name="_Toc152443969"/>
      <w:r>
        <w:t xml:space="preserve">Figura </w:t>
      </w:r>
      <w:r>
        <w:fldChar w:fldCharType="begin"/>
      </w:r>
      <w:r>
        <w:instrText>SEQ Figura \* ARABIC</w:instrText>
      </w:r>
      <w:r>
        <w:fldChar w:fldCharType="separate"/>
      </w:r>
      <w:r w:rsidR="003E4E56">
        <w:rPr>
          <w:noProof/>
        </w:rPr>
        <w:t>24</w:t>
      </w:r>
      <w:r>
        <w:fldChar w:fldCharType="end"/>
      </w:r>
      <w:ins w:id="116" w:author="Microsoft Word" w:date="2023-08-17T01:35:00Z">
        <w:r w:rsidRPr="00BB2AE2">
          <w:rPr>
            <w:color w:val="000000" w:themeColor="text1"/>
          </w:rPr>
          <w:t xml:space="preserve"> -</w:t>
        </w:r>
      </w:ins>
      <w:r w:rsidRPr="00BB2AE2">
        <w:rPr>
          <w:color w:val="000000" w:themeColor="text1"/>
        </w:rPr>
        <w:t xml:space="preserve"> </w:t>
      </w:r>
      <w:r w:rsidRPr="000169E0">
        <w:t xml:space="preserve">Diagrama de Classe </w:t>
      </w:r>
      <w:r w:rsidR="009434BC" w:rsidRPr="000169E0">
        <w:t>AR-PIN</w:t>
      </w:r>
      <w:bookmarkEnd w:id="113"/>
      <w:bookmarkEnd w:id="114"/>
      <w:bookmarkEnd w:id="115"/>
      <w:r w:rsidR="000E7468">
        <w:t xml:space="preserve"> </w:t>
      </w:r>
    </w:p>
    <w:p w14:paraId="6D689C30" w14:textId="40C6A8CA" w:rsidR="005837C2" w:rsidRDefault="00CF758A" w:rsidP="00A85DD4">
      <w:pPr>
        <w:spacing w:after="0" w:line="240" w:lineRule="auto"/>
        <w:jc w:val="center"/>
      </w:pPr>
      <w:r>
        <w:rPr>
          <w:noProof/>
          <w:lang w:eastAsia="pt-BR"/>
        </w:rPr>
        <w:drawing>
          <wp:inline distT="0" distB="0" distL="0" distR="0" wp14:anchorId="20463157" wp14:editId="755FEB8D">
            <wp:extent cx="5760085" cy="7041515"/>
            <wp:effectExtent l="0" t="0" r="0" b="6985"/>
            <wp:docPr id="276715413" name="Imagem 2767154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15413" name="Imagem 2" descr="Diagrama&#10;&#10;Descrição gerad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760085" cy="7041515"/>
                    </a:xfrm>
                    <a:prstGeom prst="rect">
                      <a:avLst/>
                    </a:prstGeom>
                  </pic:spPr>
                </pic:pic>
              </a:graphicData>
            </a:graphic>
          </wp:inline>
        </w:drawing>
      </w:r>
    </w:p>
    <w:p w14:paraId="74804BCF" w14:textId="6B8631D8" w:rsidR="00E92A54" w:rsidRPr="009C1CD5" w:rsidRDefault="00D760E2" w:rsidP="00A85DD4">
      <w:pPr>
        <w:spacing w:after="0" w:line="240" w:lineRule="auto"/>
        <w:jc w:val="center"/>
        <w:rPr>
          <w:sz w:val="20"/>
          <w:szCs w:val="18"/>
        </w:rPr>
      </w:pPr>
      <w:r w:rsidRPr="005044C9">
        <w:rPr>
          <w:sz w:val="20"/>
          <w:szCs w:val="18"/>
        </w:rPr>
        <w:t>Fonte: Do Próprio Autor, 2023.</w:t>
      </w:r>
    </w:p>
    <w:p w14:paraId="78E93770" w14:textId="7B6747AC" w:rsidR="00E92A54" w:rsidRPr="00E92A54" w:rsidRDefault="00E92A54" w:rsidP="002229F0">
      <w:pPr>
        <w:pStyle w:val="Ttulo2"/>
        <w:spacing w:before="0" w:after="120"/>
      </w:pPr>
      <w:bookmarkStart w:id="117" w:name="_Toc138758355"/>
      <w:bookmarkStart w:id="118" w:name="_Toc152661747"/>
      <w:r w:rsidRPr="00E92A54">
        <w:lastRenderedPageBreak/>
        <w:t>Diagrama de Atividade</w:t>
      </w:r>
      <w:bookmarkEnd w:id="117"/>
      <w:r w:rsidR="00606B2E">
        <w:t xml:space="preserve"> AR-PIN</w:t>
      </w:r>
      <w:bookmarkEnd w:id="118"/>
    </w:p>
    <w:p w14:paraId="2600AB9D" w14:textId="77777777" w:rsidR="00E92A54" w:rsidRPr="00E92A54" w:rsidRDefault="00E92A54" w:rsidP="002229F0">
      <w:pPr>
        <w:spacing w:after="120"/>
      </w:pPr>
      <w:r w:rsidRPr="00E92A54">
        <w:t>Essa seção contém os diagramas de Atividade do trabalho. Com os Diagramas de Atividade do sistema, é possível descrever seu funcionamento, demonstrando os detalhes das etapas sequenciais de cada processo</w:t>
      </w:r>
    </w:p>
    <w:p w14:paraId="72E59A37" w14:textId="3317A599" w:rsidR="00E92A54" w:rsidRPr="00E92A54" w:rsidRDefault="006C0207" w:rsidP="006C0207">
      <w:pPr>
        <w:spacing w:line="259" w:lineRule="auto"/>
        <w:jc w:val="left"/>
      </w:pPr>
      <w:r>
        <w:br w:type="page"/>
      </w:r>
    </w:p>
    <w:p w14:paraId="66C3B537" w14:textId="2C5B411F" w:rsidR="001762CE" w:rsidRDefault="001762CE" w:rsidP="00A85DD4">
      <w:pPr>
        <w:jc w:val="center"/>
      </w:pPr>
      <w:bookmarkStart w:id="119" w:name="_Toc143127358"/>
      <w:bookmarkStart w:id="120" w:name="_Toc143128523"/>
      <w:bookmarkStart w:id="121" w:name="_Toc152443970"/>
      <w:r>
        <w:lastRenderedPageBreak/>
        <w:t xml:space="preserve">Figura </w:t>
      </w:r>
      <w:r>
        <w:fldChar w:fldCharType="begin"/>
      </w:r>
      <w:r>
        <w:instrText>SEQ Figura \* ARABIC</w:instrText>
      </w:r>
      <w:r>
        <w:fldChar w:fldCharType="separate"/>
      </w:r>
      <w:r w:rsidR="003E4E56">
        <w:rPr>
          <w:noProof/>
        </w:rPr>
        <w:t>25</w:t>
      </w:r>
      <w:r>
        <w:fldChar w:fldCharType="end"/>
      </w:r>
      <w:r>
        <w:t xml:space="preserve"> - </w:t>
      </w:r>
      <w:r w:rsidRPr="00611A90">
        <w:t xml:space="preserve">Diagrama de Atividade </w:t>
      </w:r>
      <w:bookmarkEnd w:id="119"/>
      <w:bookmarkEnd w:id="120"/>
      <w:r w:rsidR="00404900">
        <w:t>Realizar Cadastro</w:t>
      </w:r>
      <w:bookmarkEnd w:id="121"/>
      <w:r w:rsidR="000E7468">
        <w:t xml:space="preserve"> </w:t>
      </w:r>
    </w:p>
    <w:p w14:paraId="13D81741" w14:textId="58DB5814" w:rsidR="00E92A54" w:rsidRPr="00E92A54" w:rsidRDefault="004F239B" w:rsidP="00A85DD4">
      <w:pPr>
        <w:spacing w:after="0" w:line="240" w:lineRule="auto"/>
        <w:jc w:val="center"/>
      </w:pPr>
      <w:r>
        <w:rPr>
          <w:noProof/>
          <w:lang w:eastAsia="pt-BR"/>
        </w:rPr>
        <w:drawing>
          <wp:inline distT="0" distB="0" distL="0" distR="0" wp14:anchorId="71CEDE4A" wp14:editId="63A3FEF0">
            <wp:extent cx="5760085" cy="7051040"/>
            <wp:effectExtent l="0" t="0" r="0" b="0"/>
            <wp:docPr id="1017395438" name="Imagem 101739543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95438" name="Imagem 4" descr="Diagrama&#10;&#10;Descrição gerad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5760085" cy="7051040"/>
                    </a:xfrm>
                    <a:prstGeom prst="rect">
                      <a:avLst/>
                    </a:prstGeom>
                  </pic:spPr>
                </pic:pic>
              </a:graphicData>
            </a:graphic>
          </wp:inline>
        </w:drawing>
      </w:r>
    </w:p>
    <w:p w14:paraId="023C79F5" w14:textId="77777777" w:rsidR="00E92A54" w:rsidRPr="005044C9" w:rsidRDefault="00E92A54" w:rsidP="00A85DD4">
      <w:pPr>
        <w:spacing w:after="0" w:line="240" w:lineRule="auto"/>
        <w:jc w:val="center"/>
        <w:rPr>
          <w:sz w:val="20"/>
          <w:szCs w:val="18"/>
        </w:rPr>
      </w:pPr>
      <w:r w:rsidRPr="005044C9">
        <w:rPr>
          <w:sz w:val="20"/>
          <w:szCs w:val="18"/>
        </w:rPr>
        <w:t>Fonte: Do Próprio Autor, 2023.</w:t>
      </w:r>
    </w:p>
    <w:p w14:paraId="340AC807" w14:textId="77777777" w:rsidR="00C225B6" w:rsidRDefault="00C225B6" w:rsidP="009A24DF">
      <w:pPr>
        <w:spacing w:after="0"/>
        <w:jc w:val="center"/>
        <w:rPr>
          <w:sz w:val="20"/>
          <w:szCs w:val="18"/>
        </w:rPr>
      </w:pPr>
    </w:p>
    <w:p w14:paraId="34962C06" w14:textId="77777777" w:rsidR="004F239B" w:rsidRDefault="004F239B" w:rsidP="009A24DF">
      <w:pPr>
        <w:spacing w:after="0"/>
        <w:jc w:val="center"/>
        <w:rPr>
          <w:sz w:val="20"/>
          <w:szCs w:val="18"/>
        </w:rPr>
      </w:pPr>
    </w:p>
    <w:p w14:paraId="76E2529F" w14:textId="77777777" w:rsidR="004F239B" w:rsidRDefault="004F239B" w:rsidP="009A24DF">
      <w:pPr>
        <w:spacing w:after="0"/>
        <w:jc w:val="center"/>
        <w:rPr>
          <w:sz w:val="20"/>
          <w:szCs w:val="18"/>
        </w:rPr>
      </w:pPr>
    </w:p>
    <w:p w14:paraId="0AED2F32" w14:textId="77777777" w:rsidR="004F239B" w:rsidRPr="005044C9" w:rsidRDefault="004F239B" w:rsidP="009A24DF">
      <w:pPr>
        <w:spacing w:after="0"/>
        <w:jc w:val="center"/>
        <w:rPr>
          <w:sz w:val="20"/>
          <w:szCs w:val="18"/>
        </w:rPr>
      </w:pPr>
    </w:p>
    <w:p w14:paraId="6E8B50AF" w14:textId="77777777" w:rsidR="004F239B" w:rsidRDefault="004F239B" w:rsidP="004F239B">
      <w:pPr>
        <w:rPr>
          <w:sz w:val="20"/>
          <w:szCs w:val="18"/>
        </w:rPr>
      </w:pPr>
      <w:bookmarkStart w:id="122" w:name="_Toc143127359"/>
      <w:bookmarkStart w:id="123" w:name="_Toc143128524"/>
    </w:p>
    <w:p w14:paraId="3D3CB2B7" w14:textId="6CF51734" w:rsidR="00335C67" w:rsidRDefault="0039790C" w:rsidP="00307976">
      <w:pPr>
        <w:spacing w:after="0" w:line="240" w:lineRule="auto"/>
        <w:jc w:val="center"/>
        <w:rPr>
          <w:sz w:val="20"/>
          <w:szCs w:val="18"/>
        </w:rPr>
      </w:pPr>
      <w:bookmarkStart w:id="124" w:name="_Toc152443971"/>
      <w:r>
        <w:lastRenderedPageBreak/>
        <w:t xml:space="preserve">Figura </w:t>
      </w:r>
      <w:r>
        <w:fldChar w:fldCharType="begin"/>
      </w:r>
      <w:r>
        <w:instrText>SEQ Figura \* ARABIC</w:instrText>
      </w:r>
      <w:r>
        <w:fldChar w:fldCharType="separate"/>
      </w:r>
      <w:r w:rsidR="003E4E56">
        <w:rPr>
          <w:noProof/>
        </w:rPr>
        <w:t>26</w:t>
      </w:r>
      <w:r>
        <w:fldChar w:fldCharType="end"/>
      </w:r>
      <w:bookmarkEnd w:id="122"/>
      <w:bookmarkEnd w:id="123"/>
      <w:r>
        <w:t xml:space="preserve"> - </w:t>
      </w:r>
      <w:r w:rsidRPr="006B75CF">
        <w:t xml:space="preserve">Diagrama de Atividade </w:t>
      </w:r>
      <w:r w:rsidR="00404900">
        <w:t xml:space="preserve">Realizar </w:t>
      </w:r>
      <w:proofErr w:type="spellStart"/>
      <w:r w:rsidR="00404900">
        <w:t>Login</w:t>
      </w:r>
      <w:proofErr w:type="spellEnd"/>
      <w:r w:rsidR="000E7468">
        <w:t xml:space="preserve"> </w:t>
      </w:r>
      <w:r w:rsidR="000F3FB2">
        <w:rPr>
          <w:noProof/>
          <w:lang w:eastAsia="pt-BR"/>
        </w:rPr>
        <w:drawing>
          <wp:inline distT="0" distB="0" distL="0" distR="0" wp14:anchorId="07ECD099" wp14:editId="205A21A9">
            <wp:extent cx="4514850" cy="8162925"/>
            <wp:effectExtent l="0" t="0" r="0" b="9525"/>
            <wp:docPr id="1024506592" name="Imagem 102450659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06592" name="Imagem 7" descr="Diagrama&#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4514850" cy="8162925"/>
                    </a:xfrm>
                    <a:prstGeom prst="rect">
                      <a:avLst/>
                    </a:prstGeom>
                  </pic:spPr>
                </pic:pic>
              </a:graphicData>
            </a:graphic>
          </wp:inline>
        </w:drawing>
      </w:r>
      <w:bookmarkEnd w:id="124"/>
      <w:r w:rsidR="009B58B7" w:rsidRPr="009B58B7">
        <w:rPr>
          <w:sz w:val="20"/>
          <w:szCs w:val="18"/>
        </w:rPr>
        <w:t xml:space="preserve"> </w:t>
      </w:r>
    </w:p>
    <w:p w14:paraId="56F583F0" w14:textId="33CA28C8" w:rsidR="00844A8A" w:rsidRDefault="00D760E2" w:rsidP="00307976">
      <w:pPr>
        <w:spacing w:line="240" w:lineRule="auto"/>
        <w:jc w:val="center"/>
        <w:rPr>
          <w:sz w:val="20"/>
          <w:szCs w:val="18"/>
        </w:rPr>
      </w:pPr>
      <w:r w:rsidRPr="005044C9">
        <w:rPr>
          <w:sz w:val="20"/>
          <w:szCs w:val="18"/>
        </w:rPr>
        <w:t>Fonte: Do Próprio Autor, 2023.</w:t>
      </w:r>
    </w:p>
    <w:p w14:paraId="05B8125F" w14:textId="77777777" w:rsidR="00307976" w:rsidRPr="009B58B7" w:rsidRDefault="00307976" w:rsidP="00A85DD4">
      <w:pPr>
        <w:spacing w:line="240" w:lineRule="auto"/>
        <w:jc w:val="center"/>
      </w:pPr>
    </w:p>
    <w:p w14:paraId="7A694143" w14:textId="2F65FD39" w:rsidR="001762CE" w:rsidRDefault="001762CE" w:rsidP="00307976">
      <w:pPr>
        <w:jc w:val="center"/>
      </w:pPr>
      <w:bookmarkStart w:id="125" w:name="_Toc143127360"/>
      <w:bookmarkStart w:id="126" w:name="_Toc143128525"/>
      <w:bookmarkStart w:id="127" w:name="_Toc152443972"/>
      <w:r>
        <w:lastRenderedPageBreak/>
        <w:t xml:space="preserve">Figura </w:t>
      </w:r>
      <w:r>
        <w:fldChar w:fldCharType="begin"/>
      </w:r>
      <w:r>
        <w:instrText>SEQ Figura \* ARABIC</w:instrText>
      </w:r>
      <w:r>
        <w:fldChar w:fldCharType="separate"/>
      </w:r>
      <w:r w:rsidR="003E4E56">
        <w:rPr>
          <w:noProof/>
        </w:rPr>
        <w:t>27</w:t>
      </w:r>
      <w:r>
        <w:fldChar w:fldCharType="end"/>
      </w:r>
      <w:r>
        <w:t xml:space="preserve"> - </w:t>
      </w:r>
      <w:r w:rsidRPr="003A60D2">
        <w:t xml:space="preserve">Diagrama de Atividade </w:t>
      </w:r>
      <w:bookmarkEnd w:id="125"/>
      <w:bookmarkEnd w:id="126"/>
      <w:r w:rsidR="00404900">
        <w:t>Alterar Foto</w:t>
      </w:r>
      <w:bookmarkEnd w:id="127"/>
      <w:r w:rsidR="007E4295">
        <w:t xml:space="preserve"> </w:t>
      </w:r>
    </w:p>
    <w:p w14:paraId="5369B30C" w14:textId="45E1AAC7" w:rsidR="00E92A54" w:rsidRPr="00E92A54" w:rsidRDefault="00404900" w:rsidP="00307976">
      <w:pPr>
        <w:spacing w:after="0" w:line="240" w:lineRule="auto"/>
        <w:jc w:val="center"/>
      </w:pPr>
      <w:r>
        <w:rPr>
          <w:noProof/>
          <w:lang w:eastAsia="pt-BR"/>
        </w:rPr>
        <w:drawing>
          <wp:inline distT="0" distB="0" distL="0" distR="0" wp14:anchorId="725C0E8D" wp14:editId="268792A7">
            <wp:extent cx="4314825" cy="4848225"/>
            <wp:effectExtent l="0" t="0" r="9525" b="9525"/>
            <wp:docPr id="1636828665" name="Imagem 163682866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28665" name="Imagem 8" descr="Diagrama&#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4314825" cy="4848225"/>
                    </a:xfrm>
                    <a:prstGeom prst="rect">
                      <a:avLst/>
                    </a:prstGeom>
                  </pic:spPr>
                </pic:pic>
              </a:graphicData>
            </a:graphic>
          </wp:inline>
        </w:drawing>
      </w:r>
    </w:p>
    <w:p w14:paraId="7ABF50C9" w14:textId="77777777" w:rsidR="00D760E2" w:rsidRPr="005044C9" w:rsidRDefault="00D760E2" w:rsidP="00307976">
      <w:pPr>
        <w:spacing w:after="0" w:line="240" w:lineRule="auto"/>
        <w:jc w:val="center"/>
        <w:rPr>
          <w:sz w:val="20"/>
          <w:szCs w:val="18"/>
        </w:rPr>
      </w:pPr>
      <w:r w:rsidRPr="005044C9">
        <w:rPr>
          <w:sz w:val="20"/>
          <w:szCs w:val="18"/>
        </w:rPr>
        <w:t>Fonte: Do Próprio Autor, 2023.</w:t>
      </w:r>
    </w:p>
    <w:p w14:paraId="2EFE9CE9" w14:textId="77777777" w:rsidR="005837C2" w:rsidRPr="00E92A54" w:rsidRDefault="005837C2" w:rsidP="00307976">
      <w:pPr>
        <w:spacing w:line="240" w:lineRule="auto"/>
        <w:jc w:val="left"/>
      </w:pPr>
      <w:r>
        <w:br w:type="page"/>
      </w:r>
    </w:p>
    <w:p w14:paraId="600B865C" w14:textId="11AA9364" w:rsidR="001762CE" w:rsidRDefault="001762CE" w:rsidP="00307976">
      <w:pPr>
        <w:jc w:val="center"/>
      </w:pPr>
      <w:bookmarkStart w:id="128" w:name="_Toc143127361"/>
      <w:bookmarkStart w:id="129" w:name="_Toc143128526"/>
      <w:bookmarkStart w:id="130" w:name="_Toc152443973"/>
      <w:r>
        <w:lastRenderedPageBreak/>
        <w:t xml:space="preserve">Figura </w:t>
      </w:r>
      <w:r>
        <w:fldChar w:fldCharType="begin"/>
      </w:r>
      <w:r>
        <w:instrText>SEQ Figura \* ARABIC</w:instrText>
      </w:r>
      <w:r>
        <w:fldChar w:fldCharType="separate"/>
      </w:r>
      <w:r w:rsidR="003E4E56">
        <w:rPr>
          <w:noProof/>
        </w:rPr>
        <w:t>28</w:t>
      </w:r>
      <w:r>
        <w:fldChar w:fldCharType="end"/>
      </w:r>
      <w:r>
        <w:t xml:space="preserve"> - </w:t>
      </w:r>
      <w:r w:rsidRPr="006B21BD">
        <w:t xml:space="preserve">Diagrama de Atividade </w:t>
      </w:r>
      <w:bookmarkEnd w:id="128"/>
      <w:bookmarkEnd w:id="129"/>
      <w:r w:rsidR="00404900">
        <w:t>Deletar Conta</w:t>
      </w:r>
      <w:bookmarkEnd w:id="130"/>
      <w:r w:rsidR="007E4295">
        <w:t xml:space="preserve"> </w:t>
      </w:r>
    </w:p>
    <w:p w14:paraId="520E401A" w14:textId="1E51F9F3" w:rsidR="00E92A54" w:rsidRPr="00E92A54" w:rsidRDefault="00404900" w:rsidP="00307976">
      <w:pPr>
        <w:spacing w:after="0" w:line="240" w:lineRule="auto"/>
        <w:jc w:val="center"/>
      </w:pPr>
      <w:r>
        <w:rPr>
          <w:noProof/>
          <w:lang w:eastAsia="pt-BR"/>
        </w:rPr>
        <w:drawing>
          <wp:inline distT="0" distB="0" distL="0" distR="0" wp14:anchorId="0A410D04" wp14:editId="3934F1C4">
            <wp:extent cx="4314825" cy="7562850"/>
            <wp:effectExtent l="0" t="0" r="9525" b="0"/>
            <wp:docPr id="801945249" name="Imagem 80194524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45249" name="Imagem 9" descr="Diagrama&#10;&#10;Descrição gerad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4314825" cy="7562850"/>
                    </a:xfrm>
                    <a:prstGeom prst="rect">
                      <a:avLst/>
                    </a:prstGeom>
                  </pic:spPr>
                </pic:pic>
              </a:graphicData>
            </a:graphic>
          </wp:inline>
        </w:drawing>
      </w:r>
    </w:p>
    <w:p w14:paraId="60A02095" w14:textId="77777777" w:rsidR="00E92A54" w:rsidRPr="005044C9" w:rsidRDefault="00E92A54" w:rsidP="00307976">
      <w:pPr>
        <w:spacing w:after="0" w:line="240" w:lineRule="auto"/>
        <w:jc w:val="center"/>
        <w:rPr>
          <w:sz w:val="20"/>
          <w:szCs w:val="18"/>
        </w:rPr>
      </w:pPr>
      <w:r w:rsidRPr="005044C9">
        <w:rPr>
          <w:sz w:val="20"/>
          <w:szCs w:val="18"/>
        </w:rPr>
        <w:t>Fonte: Do Próprio Autor, 2023.</w:t>
      </w:r>
    </w:p>
    <w:p w14:paraId="0FA7A5A3" w14:textId="2E527339" w:rsidR="00E92A54" w:rsidRPr="00E92A54" w:rsidRDefault="005837C2" w:rsidP="00C84520">
      <w:pPr>
        <w:spacing w:line="259" w:lineRule="auto"/>
        <w:jc w:val="left"/>
      </w:pPr>
      <w:r>
        <w:br w:type="page"/>
      </w:r>
    </w:p>
    <w:p w14:paraId="7D09A37E" w14:textId="79AABC7A" w:rsidR="001762CE" w:rsidRDefault="001762CE" w:rsidP="00307976">
      <w:pPr>
        <w:jc w:val="center"/>
      </w:pPr>
      <w:bookmarkStart w:id="131" w:name="_Toc143127362"/>
      <w:bookmarkStart w:id="132" w:name="_Toc143128527"/>
      <w:bookmarkStart w:id="133" w:name="_Toc152443974"/>
      <w:r>
        <w:lastRenderedPageBreak/>
        <w:t xml:space="preserve">Figura </w:t>
      </w:r>
      <w:r>
        <w:fldChar w:fldCharType="begin"/>
      </w:r>
      <w:r>
        <w:instrText>SEQ Figura \* ARABIC</w:instrText>
      </w:r>
      <w:r>
        <w:fldChar w:fldCharType="separate"/>
      </w:r>
      <w:r w:rsidR="003E4E56">
        <w:rPr>
          <w:noProof/>
        </w:rPr>
        <w:t>29</w:t>
      </w:r>
      <w:r>
        <w:fldChar w:fldCharType="end"/>
      </w:r>
      <w:r>
        <w:t xml:space="preserve"> - </w:t>
      </w:r>
      <w:r w:rsidRPr="00F15C10">
        <w:t xml:space="preserve">Diagrama de Atividade </w:t>
      </w:r>
      <w:bookmarkEnd w:id="131"/>
      <w:bookmarkEnd w:id="132"/>
      <w:r w:rsidR="00404900">
        <w:t xml:space="preserve">Realizar </w:t>
      </w:r>
      <w:proofErr w:type="spellStart"/>
      <w:r w:rsidR="00404900">
        <w:t>LogOut</w:t>
      </w:r>
      <w:bookmarkEnd w:id="133"/>
      <w:proofErr w:type="spellEnd"/>
      <w:r w:rsidR="007E4295">
        <w:t xml:space="preserve"> </w:t>
      </w:r>
    </w:p>
    <w:p w14:paraId="27E641AB" w14:textId="602A8BAA" w:rsidR="00E92A54" w:rsidRPr="00E92A54" w:rsidRDefault="00404900" w:rsidP="00307976">
      <w:pPr>
        <w:spacing w:after="0" w:line="240" w:lineRule="auto"/>
        <w:jc w:val="center"/>
      </w:pPr>
      <w:r>
        <w:rPr>
          <w:noProof/>
          <w:lang w:eastAsia="pt-BR"/>
        </w:rPr>
        <w:drawing>
          <wp:inline distT="0" distB="0" distL="0" distR="0" wp14:anchorId="6B72894A" wp14:editId="5CFF2A9B">
            <wp:extent cx="4314825" cy="4914900"/>
            <wp:effectExtent l="0" t="0" r="9525" b="0"/>
            <wp:docPr id="886541130" name="Imagem 88654113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41130" name="Imagem 10" descr="Diagrama&#10;&#10;Descrição gerad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4314825" cy="4914900"/>
                    </a:xfrm>
                    <a:prstGeom prst="rect">
                      <a:avLst/>
                    </a:prstGeom>
                  </pic:spPr>
                </pic:pic>
              </a:graphicData>
            </a:graphic>
          </wp:inline>
        </w:drawing>
      </w:r>
    </w:p>
    <w:p w14:paraId="4F73C660" w14:textId="77777777" w:rsidR="00D760E2" w:rsidRPr="005044C9" w:rsidRDefault="00D760E2" w:rsidP="00307976">
      <w:pPr>
        <w:spacing w:after="0" w:line="240" w:lineRule="auto"/>
        <w:jc w:val="center"/>
        <w:rPr>
          <w:sz w:val="20"/>
          <w:szCs w:val="18"/>
        </w:rPr>
      </w:pPr>
      <w:r w:rsidRPr="005044C9">
        <w:rPr>
          <w:sz w:val="20"/>
          <w:szCs w:val="18"/>
        </w:rPr>
        <w:t>Fonte: Do Próprio Autor, 2023.</w:t>
      </w:r>
    </w:p>
    <w:p w14:paraId="7CF66369" w14:textId="77777777" w:rsidR="005837C2" w:rsidRPr="00E92A54" w:rsidRDefault="005837C2" w:rsidP="005837C2">
      <w:pPr>
        <w:spacing w:line="259" w:lineRule="auto"/>
        <w:jc w:val="left"/>
      </w:pPr>
      <w:r>
        <w:br w:type="page"/>
      </w:r>
    </w:p>
    <w:p w14:paraId="61DFB5F4" w14:textId="7A066E5B" w:rsidR="001762CE" w:rsidRDefault="001762CE" w:rsidP="00307976">
      <w:pPr>
        <w:jc w:val="center"/>
      </w:pPr>
      <w:bookmarkStart w:id="134" w:name="_Toc143127363"/>
      <w:bookmarkStart w:id="135" w:name="_Toc143128528"/>
      <w:bookmarkStart w:id="136" w:name="_Toc152443975"/>
      <w:r>
        <w:lastRenderedPageBreak/>
        <w:t xml:space="preserve">Figura </w:t>
      </w:r>
      <w:r>
        <w:fldChar w:fldCharType="begin"/>
      </w:r>
      <w:r>
        <w:instrText>SEQ Figura \* ARABIC</w:instrText>
      </w:r>
      <w:r>
        <w:fldChar w:fldCharType="separate"/>
      </w:r>
      <w:r w:rsidR="003E4E56">
        <w:rPr>
          <w:noProof/>
        </w:rPr>
        <w:t>30</w:t>
      </w:r>
      <w:r>
        <w:fldChar w:fldCharType="end"/>
      </w:r>
      <w:r>
        <w:t xml:space="preserve"> - </w:t>
      </w:r>
      <w:r w:rsidRPr="00824FB7">
        <w:t xml:space="preserve">Diagrama de Atividade </w:t>
      </w:r>
      <w:bookmarkEnd w:id="134"/>
      <w:bookmarkEnd w:id="135"/>
      <w:r w:rsidR="005B529D">
        <w:t>Selecionar Tutorial</w:t>
      </w:r>
      <w:bookmarkEnd w:id="136"/>
      <w:r w:rsidR="007E4295">
        <w:t xml:space="preserve"> </w:t>
      </w:r>
    </w:p>
    <w:p w14:paraId="1787AB54" w14:textId="489E7B49" w:rsidR="00E92A54" w:rsidRPr="00E92A54" w:rsidRDefault="00404900" w:rsidP="00307976">
      <w:pPr>
        <w:spacing w:after="0" w:line="240" w:lineRule="auto"/>
        <w:jc w:val="center"/>
      </w:pPr>
      <w:r>
        <w:rPr>
          <w:noProof/>
          <w:lang w:eastAsia="pt-BR"/>
        </w:rPr>
        <w:drawing>
          <wp:inline distT="0" distB="0" distL="0" distR="0" wp14:anchorId="504D9211" wp14:editId="6F75EF7E">
            <wp:extent cx="5760085" cy="4601210"/>
            <wp:effectExtent l="0" t="0" r="0" b="8890"/>
            <wp:docPr id="326420897" name="Imagem 32642089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20897" name="Imagem 11" descr="Diagram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760085" cy="4601210"/>
                    </a:xfrm>
                    <a:prstGeom prst="rect">
                      <a:avLst/>
                    </a:prstGeom>
                  </pic:spPr>
                </pic:pic>
              </a:graphicData>
            </a:graphic>
          </wp:inline>
        </w:drawing>
      </w:r>
    </w:p>
    <w:p w14:paraId="278E3E92" w14:textId="77777777" w:rsidR="00D760E2" w:rsidRPr="005044C9" w:rsidRDefault="00D760E2" w:rsidP="00307976">
      <w:pPr>
        <w:spacing w:after="0" w:line="240" w:lineRule="auto"/>
        <w:jc w:val="center"/>
        <w:rPr>
          <w:sz w:val="20"/>
          <w:szCs w:val="18"/>
        </w:rPr>
      </w:pPr>
      <w:r w:rsidRPr="005044C9">
        <w:rPr>
          <w:sz w:val="20"/>
          <w:szCs w:val="18"/>
        </w:rPr>
        <w:t>Fonte: Do Próprio Autor, 2023.</w:t>
      </w:r>
    </w:p>
    <w:p w14:paraId="6EF0A7EE" w14:textId="77777777" w:rsidR="005837C2" w:rsidRPr="00E92A54" w:rsidRDefault="005837C2" w:rsidP="005837C2">
      <w:pPr>
        <w:spacing w:line="259" w:lineRule="auto"/>
        <w:jc w:val="left"/>
      </w:pPr>
      <w:r>
        <w:br w:type="page"/>
      </w:r>
    </w:p>
    <w:p w14:paraId="625D7ED2" w14:textId="330CFBBA" w:rsidR="001762CE" w:rsidRDefault="001762CE" w:rsidP="00307976">
      <w:pPr>
        <w:jc w:val="center"/>
      </w:pPr>
      <w:bookmarkStart w:id="137" w:name="_Toc143127364"/>
      <w:bookmarkStart w:id="138" w:name="_Toc143128529"/>
      <w:bookmarkStart w:id="139" w:name="_Toc152443976"/>
      <w:r>
        <w:lastRenderedPageBreak/>
        <w:t xml:space="preserve">Figura </w:t>
      </w:r>
      <w:r>
        <w:fldChar w:fldCharType="begin"/>
      </w:r>
      <w:r>
        <w:instrText>SEQ Figura \* ARABIC</w:instrText>
      </w:r>
      <w:r>
        <w:fldChar w:fldCharType="separate"/>
      </w:r>
      <w:r w:rsidR="003E4E56">
        <w:rPr>
          <w:noProof/>
        </w:rPr>
        <w:t>31</w:t>
      </w:r>
      <w:r>
        <w:fldChar w:fldCharType="end"/>
      </w:r>
      <w:r>
        <w:t xml:space="preserve"> - </w:t>
      </w:r>
      <w:r w:rsidRPr="000D7223">
        <w:t xml:space="preserve">Diagrama de Atividade </w:t>
      </w:r>
      <w:bookmarkEnd w:id="137"/>
      <w:bookmarkEnd w:id="138"/>
      <w:r w:rsidR="005B529D">
        <w:t>Visualizar Exemplo de Código</w:t>
      </w:r>
      <w:bookmarkEnd w:id="139"/>
      <w:r w:rsidR="007E4295">
        <w:t xml:space="preserve"> </w:t>
      </w:r>
    </w:p>
    <w:p w14:paraId="12CA1DE4" w14:textId="208DC6DA" w:rsidR="00E92A54" w:rsidRPr="00E92A54" w:rsidRDefault="005B529D" w:rsidP="00307976">
      <w:pPr>
        <w:spacing w:after="0" w:line="240" w:lineRule="auto"/>
        <w:jc w:val="center"/>
      </w:pPr>
      <w:r>
        <w:rPr>
          <w:noProof/>
          <w:lang w:eastAsia="pt-BR"/>
        </w:rPr>
        <w:drawing>
          <wp:inline distT="0" distB="0" distL="0" distR="0" wp14:anchorId="7A126971" wp14:editId="38B12890">
            <wp:extent cx="4314825" cy="5495925"/>
            <wp:effectExtent l="0" t="0" r="9525" b="9525"/>
            <wp:docPr id="2062166840" name="Imagem 206216684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66840" name="Imagem 12" descr="Diagrama&#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314825" cy="5495925"/>
                    </a:xfrm>
                    <a:prstGeom prst="rect">
                      <a:avLst/>
                    </a:prstGeom>
                  </pic:spPr>
                </pic:pic>
              </a:graphicData>
            </a:graphic>
          </wp:inline>
        </w:drawing>
      </w:r>
    </w:p>
    <w:p w14:paraId="1C547F06" w14:textId="77777777" w:rsidR="005837C2" w:rsidRPr="005044C9" w:rsidRDefault="00E92A54" w:rsidP="00307976">
      <w:pPr>
        <w:spacing w:after="0" w:line="240" w:lineRule="auto"/>
        <w:jc w:val="center"/>
        <w:rPr>
          <w:sz w:val="20"/>
          <w:szCs w:val="18"/>
        </w:rPr>
      </w:pPr>
      <w:r w:rsidRPr="005044C9">
        <w:rPr>
          <w:sz w:val="20"/>
          <w:szCs w:val="18"/>
        </w:rPr>
        <w:t>Fonte: Do Próprio Autor, 2023.</w:t>
      </w:r>
    </w:p>
    <w:p w14:paraId="038CA971" w14:textId="439933A2" w:rsidR="005837C2" w:rsidRPr="00E92A54" w:rsidRDefault="005958B8" w:rsidP="005958B8">
      <w:pPr>
        <w:spacing w:line="259" w:lineRule="auto"/>
        <w:jc w:val="left"/>
      </w:pPr>
      <w:r>
        <w:br w:type="page"/>
      </w:r>
    </w:p>
    <w:p w14:paraId="4A5FCA1A" w14:textId="6497B981" w:rsidR="001762CE" w:rsidRDefault="001762CE" w:rsidP="00307976">
      <w:pPr>
        <w:jc w:val="center"/>
      </w:pPr>
      <w:bookmarkStart w:id="140" w:name="_Toc143127365"/>
      <w:bookmarkStart w:id="141" w:name="_Toc143128530"/>
      <w:bookmarkStart w:id="142" w:name="_Toc152443977"/>
      <w:r>
        <w:lastRenderedPageBreak/>
        <w:t xml:space="preserve">Figura </w:t>
      </w:r>
      <w:r>
        <w:fldChar w:fldCharType="begin"/>
      </w:r>
      <w:r>
        <w:instrText>SEQ Figura \* ARABIC</w:instrText>
      </w:r>
      <w:r>
        <w:fldChar w:fldCharType="separate"/>
      </w:r>
      <w:r w:rsidR="003E4E56">
        <w:rPr>
          <w:noProof/>
        </w:rPr>
        <w:t>32</w:t>
      </w:r>
      <w:r>
        <w:fldChar w:fldCharType="end"/>
      </w:r>
      <w:r>
        <w:t xml:space="preserve"> - </w:t>
      </w:r>
      <w:r w:rsidRPr="00B15867">
        <w:t xml:space="preserve">Diagrama de Atividade </w:t>
      </w:r>
      <w:bookmarkEnd w:id="140"/>
      <w:bookmarkEnd w:id="141"/>
      <w:r w:rsidR="005B529D">
        <w:t>Visualizar Material Didático</w:t>
      </w:r>
      <w:bookmarkEnd w:id="142"/>
      <w:r w:rsidR="007E4295">
        <w:t xml:space="preserve"> </w:t>
      </w:r>
    </w:p>
    <w:p w14:paraId="77E1C9EF" w14:textId="458FB9BE" w:rsidR="00E92A54" w:rsidRPr="00E92A54" w:rsidRDefault="005B529D" w:rsidP="00307976">
      <w:pPr>
        <w:spacing w:after="0" w:line="240" w:lineRule="auto"/>
        <w:jc w:val="center"/>
      </w:pPr>
      <w:r>
        <w:rPr>
          <w:noProof/>
          <w:lang w:eastAsia="pt-BR"/>
        </w:rPr>
        <w:drawing>
          <wp:inline distT="0" distB="0" distL="0" distR="0" wp14:anchorId="35D58C0F" wp14:editId="45561645">
            <wp:extent cx="4314825" cy="5153025"/>
            <wp:effectExtent l="0" t="0" r="9525" b="9525"/>
            <wp:docPr id="1685155400" name="Imagem 168515540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5400" name="Imagem 13" descr="Diagrama&#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4314825" cy="5153025"/>
                    </a:xfrm>
                    <a:prstGeom prst="rect">
                      <a:avLst/>
                    </a:prstGeom>
                  </pic:spPr>
                </pic:pic>
              </a:graphicData>
            </a:graphic>
          </wp:inline>
        </w:drawing>
      </w:r>
    </w:p>
    <w:p w14:paraId="2C0CBD01" w14:textId="5935252E" w:rsidR="00E92A54" w:rsidRPr="007013FB" w:rsidRDefault="00E92A54" w:rsidP="00307976">
      <w:pPr>
        <w:spacing w:after="0" w:line="240" w:lineRule="auto"/>
        <w:jc w:val="center"/>
        <w:rPr>
          <w:sz w:val="20"/>
          <w:szCs w:val="18"/>
        </w:rPr>
      </w:pPr>
      <w:r w:rsidRPr="005044C9">
        <w:rPr>
          <w:sz w:val="20"/>
          <w:szCs w:val="18"/>
        </w:rPr>
        <w:t>Fonte: Do Próprio Autor, 2023.</w:t>
      </w:r>
    </w:p>
    <w:p w14:paraId="7FBB877B" w14:textId="77777777" w:rsidR="005837C2" w:rsidRPr="00E92A54" w:rsidRDefault="005837C2" w:rsidP="001762CE">
      <w:pPr>
        <w:spacing w:line="276" w:lineRule="auto"/>
        <w:jc w:val="left"/>
      </w:pPr>
      <w:r>
        <w:br w:type="page"/>
      </w:r>
    </w:p>
    <w:p w14:paraId="4B994C6A" w14:textId="0E3C6A86" w:rsidR="001762CE" w:rsidRDefault="001762CE" w:rsidP="00307976">
      <w:pPr>
        <w:jc w:val="center"/>
      </w:pPr>
      <w:bookmarkStart w:id="143" w:name="_Toc143127366"/>
      <w:bookmarkStart w:id="144" w:name="_Toc143128531"/>
      <w:bookmarkStart w:id="145" w:name="_Toc152443978"/>
      <w:r>
        <w:lastRenderedPageBreak/>
        <w:t xml:space="preserve">Figura </w:t>
      </w:r>
      <w:r>
        <w:fldChar w:fldCharType="begin"/>
      </w:r>
      <w:r>
        <w:instrText>SEQ Figura \* ARABIC</w:instrText>
      </w:r>
      <w:r>
        <w:fldChar w:fldCharType="separate"/>
      </w:r>
      <w:r w:rsidR="003E4E56">
        <w:rPr>
          <w:noProof/>
        </w:rPr>
        <w:t>33</w:t>
      </w:r>
      <w:r>
        <w:fldChar w:fldCharType="end"/>
      </w:r>
      <w:r>
        <w:t xml:space="preserve"> - </w:t>
      </w:r>
      <w:r w:rsidRPr="00CF094D">
        <w:t xml:space="preserve">Diagrama de Atividade </w:t>
      </w:r>
      <w:bookmarkEnd w:id="143"/>
      <w:bookmarkEnd w:id="144"/>
      <w:r w:rsidR="005B529D">
        <w:t>Realizar Questionário</w:t>
      </w:r>
      <w:bookmarkEnd w:id="145"/>
      <w:r w:rsidR="007E4295">
        <w:t xml:space="preserve"> </w:t>
      </w:r>
    </w:p>
    <w:p w14:paraId="161DA7E8" w14:textId="76A616C6" w:rsidR="00E92A54" w:rsidRPr="00E92A54" w:rsidRDefault="005B529D" w:rsidP="00307976">
      <w:pPr>
        <w:spacing w:after="0" w:line="240" w:lineRule="auto"/>
        <w:jc w:val="center"/>
      </w:pPr>
      <w:r>
        <w:rPr>
          <w:noProof/>
          <w:lang w:eastAsia="pt-BR"/>
        </w:rPr>
        <w:drawing>
          <wp:inline distT="0" distB="0" distL="0" distR="0" wp14:anchorId="5CC4AAF4" wp14:editId="77ADD0F8">
            <wp:extent cx="5760085" cy="6523990"/>
            <wp:effectExtent l="0" t="0" r="0" b="0"/>
            <wp:docPr id="916068826" name="Imagem 9160688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68826" name="Imagem 14" descr="Diagrama&#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5760085" cy="6523990"/>
                    </a:xfrm>
                    <a:prstGeom prst="rect">
                      <a:avLst/>
                    </a:prstGeom>
                  </pic:spPr>
                </pic:pic>
              </a:graphicData>
            </a:graphic>
          </wp:inline>
        </w:drawing>
      </w:r>
    </w:p>
    <w:p w14:paraId="7FA128F7" w14:textId="77777777" w:rsidR="00E92A54" w:rsidRPr="005044C9" w:rsidRDefault="00E92A54" w:rsidP="00307976">
      <w:pPr>
        <w:spacing w:after="0" w:line="240" w:lineRule="auto"/>
        <w:jc w:val="center"/>
        <w:rPr>
          <w:sz w:val="20"/>
          <w:szCs w:val="18"/>
        </w:rPr>
      </w:pPr>
      <w:r w:rsidRPr="005044C9">
        <w:rPr>
          <w:sz w:val="20"/>
          <w:szCs w:val="18"/>
        </w:rPr>
        <w:t>Fonte: Do Próprio Autor, 2023.</w:t>
      </w:r>
    </w:p>
    <w:p w14:paraId="6362CA1A" w14:textId="77777777" w:rsidR="005837C2" w:rsidRPr="00E92A54" w:rsidRDefault="005837C2" w:rsidP="005837C2">
      <w:pPr>
        <w:spacing w:line="259" w:lineRule="auto"/>
        <w:jc w:val="left"/>
      </w:pPr>
      <w:r>
        <w:br w:type="page"/>
      </w:r>
    </w:p>
    <w:p w14:paraId="4B1896BD" w14:textId="5507659C" w:rsidR="001762CE" w:rsidRDefault="001762CE" w:rsidP="00307976">
      <w:pPr>
        <w:jc w:val="center"/>
      </w:pPr>
      <w:bookmarkStart w:id="146" w:name="_Toc143127367"/>
      <w:bookmarkStart w:id="147" w:name="_Toc143128532"/>
      <w:bookmarkStart w:id="148" w:name="_Toc152443979"/>
      <w:r>
        <w:lastRenderedPageBreak/>
        <w:t xml:space="preserve">Figura </w:t>
      </w:r>
      <w:r>
        <w:fldChar w:fldCharType="begin"/>
      </w:r>
      <w:r>
        <w:instrText>SEQ Figura \* ARABIC</w:instrText>
      </w:r>
      <w:r>
        <w:fldChar w:fldCharType="separate"/>
      </w:r>
      <w:r w:rsidR="003E4E56">
        <w:rPr>
          <w:noProof/>
        </w:rPr>
        <w:t>34</w:t>
      </w:r>
      <w:r>
        <w:fldChar w:fldCharType="end"/>
      </w:r>
      <w:r>
        <w:t xml:space="preserve"> - </w:t>
      </w:r>
      <w:r w:rsidRPr="00177F6A">
        <w:t xml:space="preserve">Diagrama de Atividade </w:t>
      </w:r>
      <w:bookmarkEnd w:id="146"/>
      <w:bookmarkEnd w:id="147"/>
      <w:r w:rsidR="005B529D">
        <w:t>Visualizar Modelo 3D em RA</w:t>
      </w:r>
      <w:bookmarkEnd w:id="148"/>
      <w:r w:rsidR="007E4295">
        <w:t xml:space="preserve"> </w:t>
      </w:r>
    </w:p>
    <w:p w14:paraId="1C2B08D2" w14:textId="7E8F9AE2" w:rsidR="00E92A54" w:rsidRPr="00E92A54" w:rsidRDefault="005B529D" w:rsidP="00307976">
      <w:pPr>
        <w:spacing w:after="0" w:line="240" w:lineRule="auto"/>
        <w:jc w:val="center"/>
      </w:pPr>
      <w:r>
        <w:rPr>
          <w:noProof/>
          <w:lang w:eastAsia="pt-BR"/>
        </w:rPr>
        <w:drawing>
          <wp:inline distT="0" distB="0" distL="0" distR="0" wp14:anchorId="6635D326" wp14:editId="23DB8EB9">
            <wp:extent cx="4314825" cy="6076950"/>
            <wp:effectExtent l="0" t="0" r="9525" b="0"/>
            <wp:docPr id="1674236697" name="Imagem 167423669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36697" name="Imagem 15" descr="Diagrama&#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4314825" cy="6076950"/>
                    </a:xfrm>
                    <a:prstGeom prst="rect">
                      <a:avLst/>
                    </a:prstGeom>
                  </pic:spPr>
                </pic:pic>
              </a:graphicData>
            </a:graphic>
          </wp:inline>
        </w:drawing>
      </w:r>
    </w:p>
    <w:p w14:paraId="1CF50BEB" w14:textId="77777777" w:rsidR="00E92A54" w:rsidRPr="005044C9" w:rsidRDefault="00E92A54" w:rsidP="00307976">
      <w:pPr>
        <w:spacing w:after="0" w:line="240" w:lineRule="auto"/>
        <w:jc w:val="center"/>
        <w:rPr>
          <w:sz w:val="20"/>
          <w:szCs w:val="18"/>
        </w:rPr>
      </w:pPr>
      <w:r w:rsidRPr="005044C9">
        <w:rPr>
          <w:sz w:val="20"/>
          <w:szCs w:val="18"/>
        </w:rPr>
        <w:t>Fonte: Do Próprio Autor, 2023.</w:t>
      </w:r>
    </w:p>
    <w:p w14:paraId="50B291A0" w14:textId="77777777" w:rsidR="005837C2" w:rsidRPr="00E92A54" w:rsidRDefault="005837C2" w:rsidP="005B529D">
      <w:pPr>
        <w:spacing w:line="276" w:lineRule="auto"/>
        <w:jc w:val="left"/>
      </w:pPr>
      <w:r>
        <w:br w:type="page"/>
      </w:r>
    </w:p>
    <w:p w14:paraId="6D8987DB" w14:textId="64EFE7B2" w:rsidR="00E92A54" w:rsidRPr="00E92A54" w:rsidRDefault="00E92A54" w:rsidP="002229F0">
      <w:pPr>
        <w:pStyle w:val="Ttulo2"/>
        <w:spacing w:before="0" w:after="120"/>
      </w:pPr>
      <w:bookmarkStart w:id="149" w:name="_Toc138758356"/>
      <w:bookmarkStart w:id="150" w:name="_Toc152661748"/>
      <w:r w:rsidRPr="00E92A54">
        <w:lastRenderedPageBreak/>
        <w:t>Diagramas de Sequência</w:t>
      </w:r>
      <w:bookmarkEnd w:id="149"/>
      <w:r w:rsidR="00606B2E">
        <w:t xml:space="preserve"> AR-PIN</w:t>
      </w:r>
      <w:bookmarkEnd w:id="150"/>
    </w:p>
    <w:p w14:paraId="502DC981" w14:textId="77777777" w:rsidR="00E92A54" w:rsidRPr="00E92A54" w:rsidRDefault="00E92A54" w:rsidP="002229F0">
      <w:pPr>
        <w:spacing w:after="120"/>
      </w:pPr>
      <w:r w:rsidRPr="00E92A54">
        <w:t>Essa seção contém os Diagramas de Sequência do sistema. Por meio destes diagramas, é possível capturar o comportamento de um único cenário, seguindo a ordem temporal e as respectivas interações na execução de uma determinada função. </w:t>
      </w:r>
    </w:p>
    <w:p w14:paraId="079837E7" w14:textId="77777777" w:rsidR="00E92A54" w:rsidRPr="00E92A54" w:rsidRDefault="00E92A54" w:rsidP="00E92A54"/>
    <w:p w14:paraId="5747605D" w14:textId="46FB5C93" w:rsidR="00192145" w:rsidRDefault="00192145" w:rsidP="00307976">
      <w:pPr>
        <w:jc w:val="center"/>
      </w:pPr>
      <w:bookmarkStart w:id="151" w:name="_Toc152443980"/>
      <w:r>
        <w:t xml:space="preserve">Figura </w:t>
      </w:r>
      <w:fldSimple w:instr=" SEQ Figura \* ARABIC ">
        <w:r w:rsidR="003E4E56">
          <w:rPr>
            <w:noProof/>
          </w:rPr>
          <w:t>35</w:t>
        </w:r>
      </w:fldSimple>
      <w:r>
        <w:t xml:space="preserve"> - </w:t>
      </w:r>
      <w:r w:rsidRPr="004A28C6">
        <w:t>Diagrama de Sequência Cadastrar Desenvolvedor</w:t>
      </w:r>
      <w:bookmarkEnd w:id="151"/>
      <w:r w:rsidR="007E4295">
        <w:t xml:space="preserve"> </w:t>
      </w:r>
    </w:p>
    <w:p w14:paraId="61343314" w14:textId="7C0C2D3C" w:rsidR="005837C2" w:rsidRDefault="00B95EF9" w:rsidP="00307976">
      <w:pPr>
        <w:spacing w:after="0" w:line="240" w:lineRule="auto"/>
        <w:jc w:val="center"/>
      </w:pPr>
      <w:r>
        <w:rPr>
          <w:noProof/>
          <w:sz w:val="20"/>
          <w:szCs w:val="18"/>
          <w:lang w:eastAsia="pt-BR"/>
        </w:rPr>
        <w:drawing>
          <wp:inline distT="0" distB="0" distL="0" distR="0" wp14:anchorId="7A305C2A" wp14:editId="47742946">
            <wp:extent cx="5760085" cy="3747135"/>
            <wp:effectExtent l="0" t="0" r="0" b="5715"/>
            <wp:docPr id="1659044293" name="Imagem 16590442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44293" name="Imagem 16" descr="Diagram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760085" cy="3747135"/>
                    </a:xfrm>
                    <a:prstGeom prst="rect">
                      <a:avLst/>
                    </a:prstGeom>
                  </pic:spPr>
                </pic:pic>
              </a:graphicData>
            </a:graphic>
          </wp:inline>
        </w:drawing>
      </w:r>
      <w:r w:rsidR="0070583E" w:rsidRPr="0070583E">
        <w:rPr>
          <w:sz w:val="20"/>
          <w:szCs w:val="18"/>
        </w:rPr>
        <w:t xml:space="preserve"> </w:t>
      </w:r>
      <w:r w:rsidR="005837C2" w:rsidRPr="005044C9">
        <w:rPr>
          <w:sz w:val="20"/>
          <w:szCs w:val="18"/>
        </w:rPr>
        <w:t>Fonte: Do Próprio Autor, 2023.</w:t>
      </w:r>
    </w:p>
    <w:p w14:paraId="500CADAD" w14:textId="77A6C67A" w:rsidR="005837C2" w:rsidRPr="00E92A54" w:rsidRDefault="005837C2" w:rsidP="00D7206C">
      <w:pPr>
        <w:spacing w:line="259" w:lineRule="auto"/>
        <w:jc w:val="left"/>
      </w:pPr>
      <w:r>
        <w:br w:type="page"/>
      </w:r>
    </w:p>
    <w:p w14:paraId="6E39EA83" w14:textId="1828C2E7" w:rsidR="001762CE" w:rsidRDefault="001762CE" w:rsidP="001762CE">
      <w:pPr>
        <w:jc w:val="center"/>
      </w:pPr>
      <w:bookmarkStart w:id="152" w:name="_Toc143126806"/>
      <w:bookmarkStart w:id="153" w:name="_Toc143127380"/>
      <w:bookmarkStart w:id="154" w:name="_Toc143128545"/>
      <w:bookmarkStart w:id="155" w:name="_Toc152443981"/>
      <w:r>
        <w:lastRenderedPageBreak/>
        <w:t xml:space="preserve">Figura </w:t>
      </w:r>
      <w:r>
        <w:fldChar w:fldCharType="begin"/>
      </w:r>
      <w:r>
        <w:instrText>SEQ Figura \* ARABIC</w:instrText>
      </w:r>
      <w:r>
        <w:fldChar w:fldCharType="separate"/>
      </w:r>
      <w:r w:rsidR="003E4E56">
        <w:rPr>
          <w:noProof/>
        </w:rPr>
        <w:t>36</w:t>
      </w:r>
      <w:r>
        <w:fldChar w:fldCharType="end"/>
      </w:r>
      <w:r>
        <w:t xml:space="preserve"> - </w:t>
      </w:r>
      <w:r w:rsidRPr="00274D3D">
        <w:t xml:space="preserve">Diagrama de Sequência </w:t>
      </w:r>
      <w:bookmarkEnd w:id="152"/>
      <w:bookmarkEnd w:id="153"/>
      <w:bookmarkEnd w:id="154"/>
      <w:r w:rsidR="00662548">
        <w:t>Visualizar Conta</w:t>
      </w:r>
      <w:bookmarkEnd w:id="155"/>
      <w:ins w:id="156" w:author="Microsoft Word" w:date="2023-12-02T21:01:00Z">
        <w:r w:rsidR="00482088">
          <w:t xml:space="preserve"> </w:t>
        </w:r>
      </w:ins>
    </w:p>
    <w:p w14:paraId="4151798C" w14:textId="7DAE9966" w:rsidR="001762CE" w:rsidRDefault="00B95EF9" w:rsidP="00D3368B">
      <w:pPr>
        <w:spacing w:after="0" w:line="240" w:lineRule="auto"/>
        <w:jc w:val="center"/>
      </w:pPr>
      <w:r>
        <w:rPr>
          <w:noProof/>
          <w:lang w:eastAsia="pt-BR"/>
        </w:rPr>
        <w:drawing>
          <wp:inline distT="0" distB="0" distL="0" distR="0" wp14:anchorId="2E3FDD0F" wp14:editId="68CDD8F8">
            <wp:extent cx="5760085" cy="3451860"/>
            <wp:effectExtent l="0" t="0" r="0" b="0"/>
            <wp:docPr id="2095956423" name="Imagem 209595642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56423" name="Imagem 17" descr="Diagrama&#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5760085" cy="3451860"/>
                    </a:xfrm>
                    <a:prstGeom prst="rect">
                      <a:avLst/>
                    </a:prstGeom>
                  </pic:spPr>
                </pic:pic>
              </a:graphicData>
            </a:graphic>
          </wp:inline>
        </w:drawing>
      </w:r>
    </w:p>
    <w:p w14:paraId="2907EE58" w14:textId="181D2C5D" w:rsidR="005837C2" w:rsidRPr="00E92A54" w:rsidRDefault="005837C2" w:rsidP="00D3368B">
      <w:pPr>
        <w:spacing w:line="240" w:lineRule="auto"/>
        <w:jc w:val="center"/>
      </w:pPr>
      <w:r w:rsidRPr="005044C9">
        <w:rPr>
          <w:sz w:val="20"/>
          <w:szCs w:val="18"/>
        </w:rPr>
        <w:t>Fonte: Do Próprio Autor, 2023.</w:t>
      </w:r>
      <w:r>
        <w:br w:type="page"/>
      </w:r>
    </w:p>
    <w:p w14:paraId="316F8208" w14:textId="1867A53D" w:rsidR="001762CE" w:rsidRDefault="001762CE" w:rsidP="001762CE">
      <w:pPr>
        <w:jc w:val="center"/>
      </w:pPr>
      <w:bookmarkStart w:id="157" w:name="_Toc143126807"/>
      <w:bookmarkStart w:id="158" w:name="_Toc143127381"/>
      <w:bookmarkStart w:id="159" w:name="_Toc143128546"/>
      <w:bookmarkStart w:id="160" w:name="_Toc152443982"/>
      <w:r>
        <w:lastRenderedPageBreak/>
        <w:t xml:space="preserve">Figura </w:t>
      </w:r>
      <w:r>
        <w:fldChar w:fldCharType="begin"/>
      </w:r>
      <w:r>
        <w:instrText>SEQ Figura \* ARABIC</w:instrText>
      </w:r>
      <w:r>
        <w:fldChar w:fldCharType="separate"/>
      </w:r>
      <w:r w:rsidR="003E4E56">
        <w:rPr>
          <w:noProof/>
        </w:rPr>
        <w:t>37</w:t>
      </w:r>
      <w:r>
        <w:fldChar w:fldCharType="end"/>
      </w:r>
      <w:r>
        <w:t xml:space="preserve"> - </w:t>
      </w:r>
      <w:r w:rsidRPr="004416BC">
        <w:t xml:space="preserve">Diagrama de Sequência </w:t>
      </w:r>
      <w:bookmarkEnd w:id="157"/>
      <w:bookmarkEnd w:id="158"/>
      <w:bookmarkEnd w:id="159"/>
      <w:r w:rsidR="00194FED">
        <w:t>Deletar</w:t>
      </w:r>
      <w:r w:rsidR="00662548">
        <w:t xml:space="preserve"> Conta</w:t>
      </w:r>
      <w:bookmarkEnd w:id="160"/>
      <w:ins w:id="161" w:author="Microsoft Word" w:date="2023-12-02T21:01:00Z">
        <w:r w:rsidR="00482088">
          <w:t xml:space="preserve"> </w:t>
        </w:r>
      </w:ins>
    </w:p>
    <w:p w14:paraId="75122EEE" w14:textId="33501149" w:rsidR="005837C2" w:rsidRPr="00E92A54" w:rsidRDefault="00194FED" w:rsidP="00307976">
      <w:pPr>
        <w:spacing w:after="0" w:line="240" w:lineRule="auto"/>
        <w:jc w:val="center"/>
      </w:pPr>
      <w:r>
        <w:rPr>
          <w:noProof/>
          <w:sz w:val="20"/>
          <w:szCs w:val="18"/>
          <w:lang w:eastAsia="pt-BR"/>
        </w:rPr>
        <w:drawing>
          <wp:inline distT="0" distB="0" distL="0" distR="0" wp14:anchorId="02771D2A" wp14:editId="76916625">
            <wp:extent cx="5760085" cy="4418965"/>
            <wp:effectExtent l="0" t="0" r="0" b="635"/>
            <wp:docPr id="79465019" name="Imagem 7946501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5019" name="Imagem 18" descr="Diagrama&#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760085" cy="4418965"/>
                    </a:xfrm>
                    <a:prstGeom prst="rect">
                      <a:avLst/>
                    </a:prstGeom>
                  </pic:spPr>
                </pic:pic>
              </a:graphicData>
            </a:graphic>
          </wp:inline>
        </w:drawing>
      </w:r>
      <w:r w:rsidR="0070583E" w:rsidRPr="0070583E">
        <w:rPr>
          <w:sz w:val="20"/>
          <w:szCs w:val="18"/>
        </w:rPr>
        <w:t xml:space="preserve"> </w:t>
      </w:r>
      <w:r w:rsidR="005837C2" w:rsidRPr="005044C9">
        <w:rPr>
          <w:sz w:val="20"/>
          <w:szCs w:val="18"/>
        </w:rPr>
        <w:t>Fonte: Do Próprio Autor, 2023.</w:t>
      </w:r>
    </w:p>
    <w:p w14:paraId="559F660F" w14:textId="77777777" w:rsidR="005837C2" w:rsidRDefault="005837C2" w:rsidP="005837C2">
      <w:pPr>
        <w:spacing w:line="259" w:lineRule="auto"/>
        <w:jc w:val="left"/>
      </w:pPr>
      <w:r>
        <w:br w:type="page"/>
      </w:r>
    </w:p>
    <w:p w14:paraId="7B9AD51F" w14:textId="13D8E69B" w:rsidR="001762CE" w:rsidRDefault="001762CE" w:rsidP="001762CE">
      <w:pPr>
        <w:jc w:val="center"/>
      </w:pPr>
      <w:bookmarkStart w:id="162" w:name="_Toc143126808"/>
      <w:bookmarkStart w:id="163" w:name="_Toc143127382"/>
      <w:bookmarkStart w:id="164" w:name="_Toc143128547"/>
      <w:bookmarkStart w:id="165" w:name="_Toc152443983"/>
      <w:r>
        <w:lastRenderedPageBreak/>
        <w:t xml:space="preserve">Figura </w:t>
      </w:r>
      <w:r>
        <w:fldChar w:fldCharType="begin"/>
      </w:r>
      <w:r>
        <w:instrText>SEQ Figura \* ARABIC</w:instrText>
      </w:r>
      <w:r>
        <w:fldChar w:fldCharType="separate"/>
      </w:r>
      <w:r w:rsidR="003E4E56">
        <w:rPr>
          <w:noProof/>
        </w:rPr>
        <w:t>38</w:t>
      </w:r>
      <w:r>
        <w:fldChar w:fldCharType="end"/>
      </w:r>
      <w:r>
        <w:t xml:space="preserve"> - </w:t>
      </w:r>
      <w:r w:rsidRPr="000A253F">
        <w:t xml:space="preserve">Diagrama de Sequência </w:t>
      </w:r>
      <w:bookmarkEnd w:id="162"/>
      <w:bookmarkEnd w:id="163"/>
      <w:bookmarkEnd w:id="164"/>
      <w:r w:rsidR="00105EB3">
        <w:t>Realizar Questionário</w:t>
      </w:r>
      <w:bookmarkEnd w:id="165"/>
      <w:ins w:id="166" w:author="Microsoft Word" w:date="2023-12-02T21:01:00Z">
        <w:r w:rsidR="00482088">
          <w:t xml:space="preserve"> </w:t>
        </w:r>
      </w:ins>
    </w:p>
    <w:p w14:paraId="68156198" w14:textId="2BDCA0C0" w:rsidR="001762CE" w:rsidRDefault="00105EB3" w:rsidP="00307976">
      <w:pPr>
        <w:spacing w:after="0" w:line="240" w:lineRule="auto"/>
        <w:jc w:val="center"/>
      </w:pPr>
      <w:r>
        <w:rPr>
          <w:noProof/>
          <w:lang w:eastAsia="pt-BR"/>
        </w:rPr>
        <w:drawing>
          <wp:inline distT="0" distB="0" distL="0" distR="0" wp14:anchorId="46834C8C" wp14:editId="1118A21F">
            <wp:extent cx="5760085" cy="5067300"/>
            <wp:effectExtent l="0" t="0" r="0" b="0"/>
            <wp:docPr id="824495550" name="Imagem 82449555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95550" name="Imagem 19" descr="Diagrama&#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5067300"/>
                    </a:xfrm>
                    <a:prstGeom prst="rect">
                      <a:avLst/>
                    </a:prstGeom>
                  </pic:spPr>
                </pic:pic>
              </a:graphicData>
            </a:graphic>
          </wp:inline>
        </w:drawing>
      </w:r>
    </w:p>
    <w:p w14:paraId="05A9E76A" w14:textId="3FC3C167" w:rsidR="005837C2" w:rsidRPr="00E92A54" w:rsidRDefault="005837C2" w:rsidP="0070583E">
      <w:pPr>
        <w:spacing w:line="259" w:lineRule="auto"/>
        <w:jc w:val="center"/>
      </w:pPr>
      <w:r w:rsidRPr="005044C9">
        <w:rPr>
          <w:sz w:val="20"/>
          <w:szCs w:val="18"/>
        </w:rPr>
        <w:t>Fonte: Do Próprio Autor, 2023.</w:t>
      </w:r>
      <w:r>
        <w:br w:type="page"/>
      </w:r>
    </w:p>
    <w:p w14:paraId="2769D1C0" w14:textId="64CE4313" w:rsidR="001762CE" w:rsidRDefault="001762CE" w:rsidP="001762CE">
      <w:pPr>
        <w:jc w:val="center"/>
      </w:pPr>
      <w:bookmarkStart w:id="167" w:name="_Toc143126809"/>
      <w:bookmarkStart w:id="168" w:name="_Toc143127383"/>
      <w:bookmarkStart w:id="169" w:name="_Toc143128548"/>
      <w:bookmarkStart w:id="170" w:name="_Toc152443984"/>
      <w:r>
        <w:lastRenderedPageBreak/>
        <w:t xml:space="preserve">Figura </w:t>
      </w:r>
      <w:r>
        <w:fldChar w:fldCharType="begin"/>
      </w:r>
      <w:r>
        <w:instrText>SEQ Figura \* ARABIC</w:instrText>
      </w:r>
      <w:r>
        <w:fldChar w:fldCharType="separate"/>
      </w:r>
      <w:r w:rsidR="003E4E56">
        <w:rPr>
          <w:noProof/>
        </w:rPr>
        <w:t>39</w:t>
      </w:r>
      <w:r>
        <w:fldChar w:fldCharType="end"/>
      </w:r>
      <w:r>
        <w:t xml:space="preserve"> - </w:t>
      </w:r>
      <w:r w:rsidRPr="00E369E5">
        <w:t xml:space="preserve">Diagrama de Sequência </w:t>
      </w:r>
      <w:bookmarkEnd w:id="167"/>
      <w:bookmarkEnd w:id="168"/>
      <w:bookmarkEnd w:id="169"/>
      <w:r w:rsidR="00105EB3">
        <w:t xml:space="preserve">Realizar </w:t>
      </w:r>
      <w:proofErr w:type="spellStart"/>
      <w:r w:rsidR="00105EB3">
        <w:t>Login</w:t>
      </w:r>
      <w:bookmarkEnd w:id="170"/>
      <w:proofErr w:type="spellEnd"/>
      <w:r w:rsidR="00306CF1">
        <w:t xml:space="preserve"> </w:t>
      </w:r>
    </w:p>
    <w:p w14:paraId="155A23FA" w14:textId="5655F6A2" w:rsidR="00103C98" w:rsidRDefault="00105EB3" w:rsidP="00D3368B">
      <w:pPr>
        <w:spacing w:after="0" w:line="240" w:lineRule="auto"/>
        <w:jc w:val="center"/>
      </w:pPr>
      <w:r>
        <w:rPr>
          <w:noProof/>
          <w:lang w:eastAsia="pt-BR"/>
        </w:rPr>
        <w:drawing>
          <wp:inline distT="0" distB="0" distL="0" distR="0" wp14:anchorId="34B83200" wp14:editId="44B1A3FB">
            <wp:extent cx="5760085" cy="3991610"/>
            <wp:effectExtent l="0" t="0" r="0" b="8890"/>
            <wp:docPr id="632795458" name="Imagem 63279545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95458" name="Imagem 20" descr="Diagrama&#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5760085" cy="3991610"/>
                    </a:xfrm>
                    <a:prstGeom prst="rect">
                      <a:avLst/>
                    </a:prstGeom>
                  </pic:spPr>
                </pic:pic>
              </a:graphicData>
            </a:graphic>
          </wp:inline>
        </w:drawing>
      </w:r>
    </w:p>
    <w:p w14:paraId="6DD4F305" w14:textId="64DC9D90" w:rsidR="005837C2" w:rsidRDefault="0070583E" w:rsidP="007461C8">
      <w:pPr>
        <w:spacing w:after="120" w:line="240" w:lineRule="auto"/>
        <w:jc w:val="center"/>
      </w:pPr>
      <w:r w:rsidRPr="0070583E">
        <w:rPr>
          <w:sz w:val="20"/>
          <w:szCs w:val="18"/>
        </w:rPr>
        <w:t xml:space="preserve"> </w:t>
      </w:r>
      <w:r w:rsidR="005837C2" w:rsidRPr="005044C9">
        <w:rPr>
          <w:sz w:val="20"/>
          <w:szCs w:val="18"/>
        </w:rPr>
        <w:t>Fonte: Do Próprio Autor, 2023.</w:t>
      </w:r>
    </w:p>
    <w:p w14:paraId="1D7BE6E0" w14:textId="77777777" w:rsidR="005837C2" w:rsidRPr="00E92A54" w:rsidRDefault="005837C2" w:rsidP="005837C2">
      <w:pPr>
        <w:spacing w:line="259" w:lineRule="auto"/>
        <w:jc w:val="left"/>
      </w:pPr>
      <w:r>
        <w:br w:type="page"/>
      </w:r>
    </w:p>
    <w:p w14:paraId="4081D6C8" w14:textId="778C2A2C" w:rsidR="001762CE" w:rsidRDefault="001762CE" w:rsidP="001762CE">
      <w:pPr>
        <w:jc w:val="center"/>
      </w:pPr>
      <w:bookmarkStart w:id="171" w:name="_Toc143126810"/>
      <w:bookmarkStart w:id="172" w:name="_Toc143127384"/>
      <w:bookmarkStart w:id="173" w:name="_Toc152443985"/>
      <w:r>
        <w:lastRenderedPageBreak/>
        <w:t xml:space="preserve">Figura </w:t>
      </w:r>
      <w:r>
        <w:fldChar w:fldCharType="begin"/>
      </w:r>
      <w:r>
        <w:instrText>SEQ Figura \* ARABIC</w:instrText>
      </w:r>
      <w:r>
        <w:fldChar w:fldCharType="separate"/>
      </w:r>
      <w:r w:rsidR="003E4E56">
        <w:rPr>
          <w:noProof/>
        </w:rPr>
        <w:t>40</w:t>
      </w:r>
      <w:r>
        <w:fldChar w:fldCharType="end"/>
      </w:r>
      <w:r>
        <w:t xml:space="preserve"> - </w:t>
      </w:r>
      <w:r w:rsidRPr="00786400">
        <w:t xml:space="preserve">Diagrama de Sequência </w:t>
      </w:r>
      <w:bookmarkEnd w:id="171"/>
      <w:bookmarkEnd w:id="172"/>
      <w:r w:rsidR="00103C98">
        <w:t xml:space="preserve">Visualizar </w:t>
      </w:r>
      <w:r w:rsidR="00105EB3">
        <w:t>Código</w:t>
      </w:r>
      <w:bookmarkEnd w:id="173"/>
      <w:r w:rsidR="00306CF1">
        <w:t xml:space="preserve"> </w:t>
      </w:r>
    </w:p>
    <w:p w14:paraId="17260D73" w14:textId="474EBDA4" w:rsidR="005837C2" w:rsidRDefault="00105EB3" w:rsidP="00307976">
      <w:pPr>
        <w:spacing w:after="0" w:line="240" w:lineRule="auto"/>
        <w:jc w:val="center"/>
      </w:pPr>
      <w:r>
        <w:rPr>
          <w:noProof/>
          <w:sz w:val="20"/>
          <w:szCs w:val="18"/>
          <w:lang w:eastAsia="pt-BR"/>
        </w:rPr>
        <w:drawing>
          <wp:inline distT="0" distB="0" distL="0" distR="0" wp14:anchorId="4F8BD27B" wp14:editId="69A7D8EA">
            <wp:extent cx="5760085" cy="2355850"/>
            <wp:effectExtent l="0" t="0" r="0" b="6350"/>
            <wp:docPr id="483583324" name="Imagem 48358332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83324" name="Imagem 21" descr="Diagrama&#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355850"/>
                    </a:xfrm>
                    <a:prstGeom prst="rect">
                      <a:avLst/>
                    </a:prstGeom>
                  </pic:spPr>
                </pic:pic>
              </a:graphicData>
            </a:graphic>
          </wp:inline>
        </w:drawing>
      </w:r>
      <w:r w:rsidR="0070583E" w:rsidRPr="0070583E">
        <w:rPr>
          <w:sz w:val="20"/>
          <w:szCs w:val="18"/>
        </w:rPr>
        <w:t xml:space="preserve"> </w:t>
      </w:r>
      <w:r w:rsidR="005837C2" w:rsidRPr="005044C9">
        <w:rPr>
          <w:sz w:val="20"/>
          <w:szCs w:val="18"/>
        </w:rPr>
        <w:t>Fonte: Do Próprio Autor, 2023.</w:t>
      </w:r>
    </w:p>
    <w:p w14:paraId="29DEB37E" w14:textId="77777777" w:rsidR="005837C2" w:rsidRPr="00E92A54" w:rsidRDefault="005837C2" w:rsidP="005837C2">
      <w:pPr>
        <w:spacing w:line="259" w:lineRule="auto"/>
        <w:jc w:val="left"/>
      </w:pPr>
      <w:r>
        <w:br w:type="page"/>
      </w:r>
    </w:p>
    <w:p w14:paraId="5BBD3E34" w14:textId="766C685A" w:rsidR="001762CE" w:rsidRDefault="001762CE" w:rsidP="001762CE">
      <w:pPr>
        <w:jc w:val="center"/>
      </w:pPr>
      <w:bookmarkStart w:id="174" w:name="_Toc143126811"/>
      <w:bookmarkStart w:id="175" w:name="_Toc143127385"/>
      <w:bookmarkStart w:id="176" w:name="_Toc152443986"/>
      <w:r>
        <w:lastRenderedPageBreak/>
        <w:t xml:space="preserve">Figura </w:t>
      </w:r>
      <w:r>
        <w:fldChar w:fldCharType="begin"/>
      </w:r>
      <w:r>
        <w:instrText>SEQ Figura \* ARABIC</w:instrText>
      </w:r>
      <w:r>
        <w:fldChar w:fldCharType="separate"/>
      </w:r>
      <w:r w:rsidR="003E4E56">
        <w:rPr>
          <w:noProof/>
        </w:rPr>
        <w:t>41</w:t>
      </w:r>
      <w:r>
        <w:fldChar w:fldCharType="end"/>
      </w:r>
      <w:r>
        <w:t xml:space="preserve"> - </w:t>
      </w:r>
      <w:r w:rsidRPr="00FB3B16">
        <w:t xml:space="preserve">Diagrama de Sequência </w:t>
      </w:r>
      <w:bookmarkEnd w:id="174"/>
      <w:bookmarkEnd w:id="175"/>
      <w:r w:rsidR="00C96B1C">
        <w:t>Visualizar Material</w:t>
      </w:r>
      <w:bookmarkEnd w:id="176"/>
      <w:r w:rsidR="00306CF1">
        <w:t xml:space="preserve"> </w:t>
      </w:r>
    </w:p>
    <w:p w14:paraId="029FB083" w14:textId="32CE1B83" w:rsidR="005837C2" w:rsidRDefault="00105EB3" w:rsidP="007461C8">
      <w:pPr>
        <w:spacing w:after="120" w:line="240" w:lineRule="auto"/>
        <w:jc w:val="center"/>
      </w:pPr>
      <w:r>
        <w:rPr>
          <w:noProof/>
          <w:sz w:val="20"/>
          <w:szCs w:val="18"/>
          <w:lang w:eastAsia="pt-BR"/>
        </w:rPr>
        <w:drawing>
          <wp:inline distT="0" distB="0" distL="0" distR="0" wp14:anchorId="3A9D76D0" wp14:editId="4E9C9FB6">
            <wp:extent cx="5760085" cy="2382520"/>
            <wp:effectExtent l="0" t="0" r="0" b="0"/>
            <wp:docPr id="1178691014" name="Imagem 117869101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91014" name="Imagem 22" descr="Diagrama&#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382520"/>
                    </a:xfrm>
                    <a:prstGeom prst="rect">
                      <a:avLst/>
                    </a:prstGeom>
                  </pic:spPr>
                </pic:pic>
              </a:graphicData>
            </a:graphic>
          </wp:inline>
        </w:drawing>
      </w:r>
      <w:r w:rsidR="0070583E" w:rsidRPr="0070583E">
        <w:rPr>
          <w:sz w:val="20"/>
          <w:szCs w:val="18"/>
        </w:rPr>
        <w:t xml:space="preserve"> </w:t>
      </w:r>
      <w:r w:rsidR="005837C2" w:rsidRPr="005044C9">
        <w:rPr>
          <w:sz w:val="20"/>
          <w:szCs w:val="18"/>
        </w:rPr>
        <w:t>Fonte: Do Próprio Autor, 2023.</w:t>
      </w:r>
    </w:p>
    <w:p w14:paraId="43434B49" w14:textId="77777777" w:rsidR="005837C2" w:rsidRPr="00E92A54" w:rsidRDefault="005837C2" w:rsidP="005837C2">
      <w:pPr>
        <w:spacing w:line="259" w:lineRule="auto"/>
        <w:jc w:val="left"/>
      </w:pPr>
      <w:r>
        <w:br w:type="page"/>
      </w:r>
    </w:p>
    <w:p w14:paraId="147F77F4" w14:textId="46D42FF2" w:rsidR="001762CE" w:rsidRDefault="001762CE" w:rsidP="001762CE">
      <w:pPr>
        <w:jc w:val="center"/>
      </w:pPr>
      <w:bookmarkStart w:id="177" w:name="_Toc143126812"/>
      <w:bookmarkStart w:id="178" w:name="_Toc143127386"/>
      <w:bookmarkStart w:id="179" w:name="_Toc152443987"/>
      <w:r>
        <w:lastRenderedPageBreak/>
        <w:t xml:space="preserve">Figura </w:t>
      </w:r>
      <w:r>
        <w:fldChar w:fldCharType="begin"/>
      </w:r>
      <w:r>
        <w:instrText>SEQ Figura \* ARABIC</w:instrText>
      </w:r>
      <w:r>
        <w:fldChar w:fldCharType="separate"/>
      </w:r>
      <w:r w:rsidR="003E4E56">
        <w:rPr>
          <w:noProof/>
        </w:rPr>
        <w:t>42</w:t>
      </w:r>
      <w:r>
        <w:fldChar w:fldCharType="end"/>
      </w:r>
      <w:r>
        <w:t xml:space="preserve"> - </w:t>
      </w:r>
      <w:r w:rsidRPr="00467AF7">
        <w:t xml:space="preserve">Diagrama de Sequência </w:t>
      </w:r>
      <w:bookmarkEnd w:id="177"/>
      <w:bookmarkEnd w:id="178"/>
      <w:r w:rsidR="00C96B1C">
        <w:t>Visualizar Modelo</w:t>
      </w:r>
      <w:bookmarkEnd w:id="179"/>
      <w:r w:rsidR="00306CF1">
        <w:t xml:space="preserve"> </w:t>
      </w:r>
    </w:p>
    <w:p w14:paraId="2CAE608D" w14:textId="16AECD03" w:rsidR="001762CE" w:rsidRDefault="00C96B1C" w:rsidP="00F230D6">
      <w:pPr>
        <w:spacing w:after="0" w:line="240" w:lineRule="auto"/>
        <w:jc w:val="center"/>
      </w:pPr>
      <w:r>
        <w:rPr>
          <w:noProof/>
          <w:lang w:eastAsia="pt-BR"/>
        </w:rPr>
        <w:drawing>
          <wp:inline distT="0" distB="0" distL="0" distR="0" wp14:anchorId="78BE720B" wp14:editId="4B3D7E07">
            <wp:extent cx="5760085" cy="2442210"/>
            <wp:effectExtent l="0" t="0" r="0" b="0"/>
            <wp:docPr id="543700018" name="Imagem 54370001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00018" name="Imagem 23" descr="Tabela&#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2442210"/>
                    </a:xfrm>
                    <a:prstGeom prst="rect">
                      <a:avLst/>
                    </a:prstGeom>
                  </pic:spPr>
                </pic:pic>
              </a:graphicData>
            </a:graphic>
          </wp:inline>
        </w:drawing>
      </w:r>
    </w:p>
    <w:p w14:paraId="02A65610" w14:textId="5EACBB42" w:rsidR="005837C2" w:rsidRPr="00E92A54" w:rsidRDefault="005837C2" w:rsidP="0070583E">
      <w:pPr>
        <w:spacing w:line="259" w:lineRule="auto"/>
        <w:jc w:val="center"/>
      </w:pPr>
      <w:r w:rsidRPr="005044C9">
        <w:rPr>
          <w:sz w:val="20"/>
          <w:szCs w:val="18"/>
        </w:rPr>
        <w:t>Fonte: Do Próprio Autor, 2023.</w:t>
      </w:r>
      <w:r>
        <w:br w:type="page"/>
      </w:r>
    </w:p>
    <w:p w14:paraId="2B2FE005" w14:textId="372CE3FB" w:rsidR="001762CE" w:rsidRDefault="001762CE" w:rsidP="001762CE">
      <w:pPr>
        <w:jc w:val="center"/>
      </w:pPr>
      <w:bookmarkStart w:id="180" w:name="_Toc143126813"/>
      <w:bookmarkStart w:id="181" w:name="_Toc143127387"/>
      <w:bookmarkStart w:id="182" w:name="_Toc152443988"/>
      <w:r>
        <w:lastRenderedPageBreak/>
        <w:t xml:space="preserve">Figura </w:t>
      </w:r>
      <w:r>
        <w:fldChar w:fldCharType="begin"/>
      </w:r>
      <w:r>
        <w:instrText>SEQ Figura \* ARABIC</w:instrText>
      </w:r>
      <w:r>
        <w:fldChar w:fldCharType="separate"/>
      </w:r>
      <w:r w:rsidR="003E4E56">
        <w:rPr>
          <w:noProof/>
        </w:rPr>
        <w:t>43</w:t>
      </w:r>
      <w:r>
        <w:fldChar w:fldCharType="end"/>
      </w:r>
      <w:r>
        <w:t xml:space="preserve"> - </w:t>
      </w:r>
      <w:r w:rsidRPr="00920587">
        <w:t xml:space="preserve">Diagrama de Sequência </w:t>
      </w:r>
      <w:bookmarkEnd w:id="180"/>
      <w:bookmarkEnd w:id="181"/>
      <w:r w:rsidR="00C96B1C">
        <w:t>Visualizar Questionário</w:t>
      </w:r>
      <w:bookmarkEnd w:id="182"/>
      <w:r w:rsidR="00306CF1">
        <w:t xml:space="preserve"> </w:t>
      </w:r>
    </w:p>
    <w:p w14:paraId="5294C535" w14:textId="319875B0" w:rsidR="007461C8" w:rsidRPr="005044C9" w:rsidRDefault="00C96B1C" w:rsidP="00AE68A2">
      <w:pPr>
        <w:spacing w:after="0" w:line="240" w:lineRule="auto"/>
        <w:jc w:val="center"/>
        <w:rPr>
          <w:sz w:val="20"/>
          <w:szCs w:val="18"/>
        </w:rPr>
      </w:pPr>
      <w:r>
        <w:rPr>
          <w:noProof/>
          <w:sz w:val="20"/>
          <w:szCs w:val="18"/>
          <w:lang w:eastAsia="pt-BR"/>
        </w:rPr>
        <w:drawing>
          <wp:inline distT="0" distB="0" distL="0" distR="0" wp14:anchorId="23319B77" wp14:editId="03B6F117">
            <wp:extent cx="5760085" cy="2392680"/>
            <wp:effectExtent l="0" t="0" r="0" b="7620"/>
            <wp:docPr id="1327512993" name="Imagem 132751299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12993" name="Imagem 24" descr="Diagrama&#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392680"/>
                    </a:xfrm>
                    <a:prstGeom prst="rect">
                      <a:avLst/>
                    </a:prstGeom>
                  </pic:spPr>
                </pic:pic>
              </a:graphicData>
            </a:graphic>
          </wp:inline>
        </w:drawing>
      </w:r>
      <w:r w:rsidR="0070583E" w:rsidRPr="0070583E">
        <w:rPr>
          <w:sz w:val="20"/>
          <w:szCs w:val="18"/>
        </w:rPr>
        <w:t xml:space="preserve"> </w:t>
      </w:r>
      <w:r w:rsidR="007461C8" w:rsidRPr="005044C9">
        <w:rPr>
          <w:sz w:val="20"/>
          <w:szCs w:val="18"/>
        </w:rPr>
        <w:t>Fonte: Do Próprio Autor, 2023.</w:t>
      </w:r>
    </w:p>
    <w:p w14:paraId="0A8114CC" w14:textId="305E51FB" w:rsidR="005837C2" w:rsidRPr="00E92A54" w:rsidRDefault="005837C2" w:rsidP="007461C8">
      <w:pPr>
        <w:spacing w:after="120" w:line="240" w:lineRule="auto"/>
        <w:jc w:val="center"/>
      </w:pPr>
      <w:r>
        <w:br w:type="page"/>
      </w:r>
    </w:p>
    <w:p w14:paraId="05E7AACF" w14:textId="72385751" w:rsidR="001762CE" w:rsidRDefault="001762CE" w:rsidP="001762CE">
      <w:pPr>
        <w:jc w:val="center"/>
      </w:pPr>
      <w:bookmarkStart w:id="183" w:name="_Toc143126814"/>
      <w:bookmarkStart w:id="184" w:name="_Toc143127388"/>
      <w:bookmarkStart w:id="185" w:name="_Toc152443989"/>
      <w:r>
        <w:lastRenderedPageBreak/>
        <w:t xml:space="preserve">Figura </w:t>
      </w:r>
      <w:r>
        <w:fldChar w:fldCharType="begin"/>
      </w:r>
      <w:r>
        <w:instrText>SEQ Figura \* ARABIC</w:instrText>
      </w:r>
      <w:r>
        <w:fldChar w:fldCharType="separate"/>
      </w:r>
      <w:r w:rsidR="003E4E56">
        <w:rPr>
          <w:noProof/>
        </w:rPr>
        <w:t>44</w:t>
      </w:r>
      <w:r>
        <w:fldChar w:fldCharType="end"/>
      </w:r>
      <w:r>
        <w:t xml:space="preserve"> - </w:t>
      </w:r>
      <w:r w:rsidRPr="007B79CA">
        <w:t xml:space="preserve">Diagrama de Sequência </w:t>
      </w:r>
      <w:bookmarkEnd w:id="183"/>
      <w:bookmarkEnd w:id="184"/>
      <w:r w:rsidR="006259E6">
        <w:t xml:space="preserve">Visualizar </w:t>
      </w:r>
      <w:r w:rsidR="00C96B1C">
        <w:t>Tutorial</w:t>
      </w:r>
      <w:bookmarkEnd w:id="185"/>
      <w:r w:rsidR="00306CF1">
        <w:t xml:space="preserve"> </w:t>
      </w:r>
    </w:p>
    <w:p w14:paraId="5B3C27ED" w14:textId="10A84780" w:rsidR="005837C2" w:rsidRDefault="00C96B1C" w:rsidP="00AE68A2">
      <w:pPr>
        <w:spacing w:after="0" w:line="240" w:lineRule="auto"/>
        <w:jc w:val="center"/>
      </w:pPr>
      <w:r>
        <w:rPr>
          <w:noProof/>
          <w:sz w:val="20"/>
          <w:szCs w:val="18"/>
          <w:lang w:eastAsia="pt-BR"/>
        </w:rPr>
        <w:drawing>
          <wp:inline distT="0" distB="0" distL="0" distR="0" wp14:anchorId="5FFF362B" wp14:editId="21E437CD">
            <wp:extent cx="5760085" cy="2440940"/>
            <wp:effectExtent l="0" t="0" r="0" b="0"/>
            <wp:docPr id="1206466402" name="Imagem 1206466402"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66402" name="Imagem 25" descr="Uma imagem contendo Tabela&#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440940"/>
                    </a:xfrm>
                    <a:prstGeom prst="rect">
                      <a:avLst/>
                    </a:prstGeom>
                  </pic:spPr>
                </pic:pic>
              </a:graphicData>
            </a:graphic>
          </wp:inline>
        </w:drawing>
      </w:r>
      <w:r w:rsidR="0070583E" w:rsidRPr="0070583E">
        <w:rPr>
          <w:sz w:val="20"/>
          <w:szCs w:val="18"/>
        </w:rPr>
        <w:t xml:space="preserve"> </w:t>
      </w:r>
      <w:r w:rsidR="005837C2" w:rsidRPr="005044C9">
        <w:rPr>
          <w:sz w:val="20"/>
          <w:szCs w:val="18"/>
        </w:rPr>
        <w:t>Fonte: Do Próprio Autor, 2023.</w:t>
      </w:r>
    </w:p>
    <w:p w14:paraId="0BB8F336" w14:textId="1685A9D0" w:rsidR="00DF37AA" w:rsidRPr="009C1CD5" w:rsidRDefault="001F6AA1" w:rsidP="009C1CD5">
      <w:pPr>
        <w:spacing w:line="259" w:lineRule="auto"/>
        <w:jc w:val="left"/>
      </w:pPr>
      <w:r>
        <w:br w:type="page"/>
      </w:r>
    </w:p>
    <w:p w14:paraId="676BAB57" w14:textId="345DC0D5" w:rsidR="00EC4811" w:rsidRDefault="008430DD">
      <w:pPr>
        <w:pStyle w:val="Ttulo2"/>
      </w:pPr>
      <w:bookmarkStart w:id="186" w:name="_Toc152661749"/>
      <w:r>
        <w:lastRenderedPageBreak/>
        <w:t>Representação em grafo do banco de dados AR-PIN</w:t>
      </w:r>
      <w:bookmarkEnd w:id="186"/>
    </w:p>
    <w:p w14:paraId="335D0DBE" w14:textId="2B06F121" w:rsidR="008430DD" w:rsidRDefault="008430DD" w:rsidP="008430DD">
      <w:r w:rsidRPr="00E92A54">
        <w:t>Neste tópico</w:t>
      </w:r>
      <w:r>
        <w:t xml:space="preserve"> será apresentado a representação gráfica do banco de dados não relacional do projeto AR-PIN</w:t>
      </w:r>
    </w:p>
    <w:p w14:paraId="48CA155B" w14:textId="77777777" w:rsidR="008430DD" w:rsidRDefault="008430DD" w:rsidP="008430DD">
      <w:pPr>
        <w:jc w:val="center"/>
      </w:pPr>
    </w:p>
    <w:p w14:paraId="77578056" w14:textId="1B384DCF" w:rsidR="00200E39" w:rsidRDefault="00200E39" w:rsidP="00200E39">
      <w:pPr>
        <w:jc w:val="center"/>
      </w:pPr>
      <w:bookmarkStart w:id="187" w:name="_Toc152443990"/>
      <w:r>
        <w:t xml:space="preserve">Figura </w:t>
      </w:r>
      <w:fldSimple w:instr=" SEQ Figura \* ARABIC ">
        <w:r w:rsidR="003E4E56">
          <w:rPr>
            <w:noProof/>
          </w:rPr>
          <w:t>45</w:t>
        </w:r>
      </w:fldSimple>
      <w:r>
        <w:t xml:space="preserve"> - </w:t>
      </w:r>
      <w:r w:rsidRPr="00EA108D">
        <w:t>Grafo AR-PIN</w:t>
      </w:r>
      <w:bookmarkEnd w:id="187"/>
      <w:r w:rsidR="00306CF1">
        <w:t xml:space="preserve"> </w:t>
      </w:r>
    </w:p>
    <w:p w14:paraId="5A15FA5A" w14:textId="5A0A21C1" w:rsidR="008430DD" w:rsidRDefault="008430DD" w:rsidP="00F230D6">
      <w:pPr>
        <w:spacing w:after="0" w:line="240" w:lineRule="auto"/>
        <w:jc w:val="center"/>
      </w:pPr>
      <w:r>
        <w:rPr>
          <w:noProof/>
          <w:lang w:eastAsia="pt-BR"/>
        </w:rPr>
        <w:drawing>
          <wp:inline distT="0" distB="0" distL="0" distR="0" wp14:anchorId="51BDDCA7" wp14:editId="71C84FE2">
            <wp:extent cx="3029373" cy="4029637"/>
            <wp:effectExtent l="19050" t="19050" r="19050" b="9525"/>
            <wp:docPr id="471999311" name="Imagem 47199931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99311" name="Imagem 1" descr="Diagrama&#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3029373" cy="4029637"/>
                    </a:xfrm>
                    <a:prstGeom prst="rect">
                      <a:avLst/>
                    </a:prstGeom>
                    <a:ln w="12700">
                      <a:solidFill>
                        <a:schemeClr val="tx1"/>
                      </a:solidFill>
                    </a:ln>
                  </pic:spPr>
                </pic:pic>
              </a:graphicData>
            </a:graphic>
          </wp:inline>
        </w:drawing>
      </w:r>
    </w:p>
    <w:p w14:paraId="16C3B082" w14:textId="59CD0E98" w:rsidR="008430DD" w:rsidRPr="00200E39" w:rsidRDefault="008430DD" w:rsidP="001D0FE3">
      <w:pPr>
        <w:spacing w:line="240" w:lineRule="auto"/>
        <w:jc w:val="center"/>
        <w:rPr>
          <w:sz w:val="20"/>
          <w:szCs w:val="18"/>
        </w:rPr>
      </w:pPr>
      <w:r w:rsidRPr="00200E39">
        <w:rPr>
          <w:sz w:val="20"/>
          <w:szCs w:val="18"/>
        </w:rPr>
        <w:t>Fonte: Do Próprio Autor, 2023.</w:t>
      </w:r>
    </w:p>
    <w:p w14:paraId="19BADAEC" w14:textId="77777777" w:rsidR="008430DD" w:rsidRPr="008430DD" w:rsidRDefault="008430DD" w:rsidP="008430DD">
      <w:pPr>
        <w:jc w:val="center"/>
        <w:rPr>
          <w:sz w:val="20"/>
          <w:szCs w:val="20"/>
        </w:rPr>
      </w:pPr>
    </w:p>
    <w:p w14:paraId="345D9ABD" w14:textId="282E5ACE" w:rsidR="00E631C1" w:rsidRDefault="007A465F" w:rsidP="0000323C">
      <w:pPr>
        <w:pStyle w:val="Ttulo2"/>
        <w:rPr>
          <w:szCs w:val="24"/>
        </w:rPr>
      </w:pPr>
      <w:bookmarkStart w:id="188" w:name="_Toc152661750"/>
      <w:r>
        <w:t>Prototipação das telas</w:t>
      </w:r>
      <w:bookmarkEnd w:id="188"/>
      <w:r>
        <w:t xml:space="preserve"> </w:t>
      </w:r>
    </w:p>
    <w:p w14:paraId="25624598" w14:textId="0A89E655" w:rsidR="00E32215" w:rsidRDefault="00E631C1" w:rsidP="00747B8A">
      <w:pPr>
        <w:spacing w:after="120"/>
      </w:pPr>
      <w:r w:rsidRPr="00E92A54">
        <w:t>Neste tópico</w:t>
      </w:r>
      <w:r w:rsidR="005F3437">
        <w:t xml:space="preserve"> será </w:t>
      </w:r>
      <w:proofErr w:type="gramStart"/>
      <w:r w:rsidR="005F3437">
        <w:t>apresentado</w:t>
      </w:r>
      <w:proofErr w:type="gramEnd"/>
      <w:r w:rsidR="005F3437">
        <w:t xml:space="preserve"> os</w:t>
      </w:r>
      <w:r w:rsidR="00ED3B06">
        <w:t xml:space="preserve"> </w:t>
      </w:r>
      <w:proofErr w:type="spellStart"/>
      <w:r w:rsidR="00ED3B06">
        <w:t>wireframes</w:t>
      </w:r>
      <w:proofErr w:type="spellEnd"/>
      <w:r w:rsidR="00ED3B06">
        <w:t xml:space="preserve"> de baixa fidelidade e </w:t>
      </w:r>
      <w:r w:rsidR="00230077">
        <w:t>os protótipos das telas da aplicação</w:t>
      </w:r>
      <w:r w:rsidR="00AF0698">
        <w:t>.</w:t>
      </w:r>
    </w:p>
    <w:p w14:paraId="4696E6B2" w14:textId="43006C72" w:rsidR="00E32215" w:rsidRDefault="00E32215" w:rsidP="00E32215">
      <w:pPr>
        <w:spacing w:line="259" w:lineRule="auto"/>
        <w:jc w:val="left"/>
      </w:pPr>
      <w:r>
        <w:br w:type="page"/>
      </w:r>
    </w:p>
    <w:p w14:paraId="6DE95076" w14:textId="5E04D3E7" w:rsidR="00D3368B" w:rsidRDefault="00D3368B" w:rsidP="00D3368B">
      <w:pPr>
        <w:jc w:val="center"/>
      </w:pPr>
      <w:bookmarkStart w:id="189" w:name="_Toc152443991"/>
      <w:r>
        <w:lastRenderedPageBreak/>
        <w:t xml:space="preserve">Figura </w:t>
      </w:r>
      <w:fldSimple w:instr=" SEQ Figura \* ARABIC ">
        <w:r w:rsidR="003E4E56">
          <w:rPr>
            <w:noProof/>
          </w:rPr>
          <w:t>46</w:t>
        </w:r>
      </w:fldSimple>
      <w:r>
        <w:t xml:space="preserve"> - </w:t>
      </w:r>
      <w:proofErr w:type="spellStart"/>
      <w:r w:rsidRPr="006B63E1">
        <w:t>Wireframe</w:t>
      </w:r>
      <w:proofErr w:type="spellEnd"/>
      <w:r w:rsidRPr="006B63E1">
        <w:t xml:space="preserve"> de Baixa/Alta Fidelidade “Realizar </w:t>
      </w:r>
      <w:proofErr w:type="spellStart"/>
      <w:r w:rsidRPr="006B63E1">
        <w:t>Login</w:t>
      </w:r>
      <w:proofErr w:type="spellEnd"/>
      <w:r w:rsidRPr="006B63E1">
        <w:t>”</w:t>
      </w:r>
      <w:bookmarkEnd w:id="189"/>
      <w:r w:rsidR="00306CF1">
        <w:t xml:space="preserve"> </w:t>
      </w:r>
    </w:p>
    <w:p w14:paraId="4CD06F4C" w14:textId="77777777" w:rsidR="006C3792" w:rsidRDefault="00D87779" w:rsidP="00D3368B">
      <w:pPr>
        <w:spacing w:after="0" w:line="240" w:lineRule="auto"/>
        <w:jc w:val="center"/>
      </w:pPr>
      <w:r>
        <w:rPr>
          <w:noProof/>
          <w:lang w:eastAsia="pt-BR"/>
        </w:rPr>
        <w:drawing>
          <wp:inline distT="0" distB="0" distL="0" distR="0" wp14:anchorId="25790E4D" wp14:editId="69EB211C">
            <wp:extent cx="2209598" cy="5102860"/>
            <wp:effectExtent l="19050" t="19050" r="19685" b="21590"/>
            <wp:docPr id="1122779980" name="Imagem 112277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22464" cy="5132572"/>
                    </a:xfrm>
                    <a:prstGeom prst="rect">
                      <a:avLst/>
                    </a:prstGeom>
                    <a:noFill/>
                    <a:ln w="12700">
                      <a:solidFill>
                        <a:schemeClr val="tx1"/>
                      </a:solidFill>
                    </a:ln>
                  </pic:spPr>
                </pic:pic>
              </a:graphicData>
            </a:graphic>
          </wp:inline>
        </w:drawing>
      </w:r>
      <w:r w:rsidR="006C3792">
        <w:rPr>
          <w:noProof/>
          <w:lang w:eastAsia="pt-BR"/>
        </w:rPr>
        <w:drawing>
          <wp:inline distT="0" distB="0" distL="0" distR="0" wp14:anchorId="7CB49EA4" wp14:editId="2072C89C">
            <wp:extent cx="2205751" cy="5113020"/>
            <wp:effectExtent l="19050" t="19050" r="23495" b="11430"/>
            <wp:docPr id="1536865288" name="Imagem 1536865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22722" cy="5152360"/>
                    </a:xfrm>
                    <a:prstGeom prst="rect">
                      <a:avLst/>
                    </a:prstGeom>
                    <a:noFill/>
                    <a:ln w="12700">
                      <a:solidFill>
                        <a:schemeClr val="tx1"/>
                      </a:solidFill>
                    </a:ln>
                  </pic:spPr>
                </pic:pic>
              </a:graphicData>
            </a:graphic>
          </wp:inline>
        </w:drawing>
      </w:r>
    </w:p>
    <w:p w14:paraId="1F517CFA" w14:textId="13BEDEF6" w:rsidR="006C3792" w:rsidRPr="006C3792" w:rsidRDefault="006C3792" w:rsidP="00D85AA7">
      <w:pPr>
        <w:spacing w:line="240" w:lineRule="auto"/>
        <w:jc w:val="center"/>
        <w:rPr>
          <w:sz w:val="20"/>
          <w:szCs w:val="20"/>
        </w:rPr>
      </w:pPr>
      <w:r w:rsidRPr="006C3792">
        <w:rPr>
          <w:sz w:val="20"/>
          <w:szCs w:val="20"/>
        </w:rPr>
        <w:t>Fonte: Do Próprio Autor, 2023</w:t>
      </w:r>
      <w:r w:rsidR="009E63E0">
        <w:rPr>
          <w:sz w:val="20"/>
          <w:szCs w:val="20"/>
        </w:rPr>
        <w:t>.</w:t>
      </w:r>
    </w:p>
    <w:p w14:paraId="227158AB" w14:textId="77777777" w:rsidR="00003EC4" w:rsidRDefault="00003EC4" w:rsidP="00003EC4">
      <w:pPr>
        <w:spacing w:after="0"/>
        <w:rPr>
          <w:szCs w:val="24"/>
        </w:rPr>
      </w:pPr>
    </w:p>
    <w:p w14:paraId="3CD31FE7" w14:textId="13363A90" w:rsidR="00BA018C" w:rsidRDefault="00BA018C" w:rsidP="00BA018C">
      <w:pPr>
        <w:spacing w:after="0"/>
        <w:rPr>
          <w:szCs w:val="24"/>
        </w:rPr>
      </w:pPr>
      <w:r>
        <w:rPr>
          <w:szCs w:val="24"/>
        </w:rPr>
        <w:t xml:space="preserve">Neste </w:t>
      </w:r>
      <w:proofErr w:type="spellStart"/>
      <w:r>
        <w:rPr>
          <w:szCs w:val="24"/>
        </w:rPr>
        <w:t>wireframe</w:t>
      </w:r>
      <w:proofErr w:type="spellEnd"/>
      <w:r>
        <w:rPr>
          <w:szCs w:val="24"/>
        </w:rPr>
        <w:t xml:space="preserve">, é apresentada a tela de </w:t>
      </w:r>
      <w:proofErr w:type="spellStart"/>
      <w:r>
        <w:rPr>
          <w:szCs w:val="24"/>
        </w:rPr>
        <w:t>login</w:t>
      </w:r>
      <w:proofErr w:type="spellEnd"/>
      <w:r>
        <w:rPr>
          <w:szCs w:val="24"/>
        </w:rPr>
        <w:t>, onde o usuário poderá entrar em sua conta se ele já possuir uma, caso contrário, ele poderá criar uma conta clicando em “Cadastre-se”.</w:t>
      </w:r>
    </w:p>
    <w:p w14:paraId="005FDCF9" w14:textId="0A7BAA0D" w:rsidR="00D3368B" w:rsidRDefault="00D3368B">
      <w:pPr>
        <w:spacing w:line="259" w:lineRule="auto"/>
        <w:jc w:val="left"/>
      </w:pPr>
    </w:p>
    <w:p w14:paraId="285BF2A9" w14:textId="77777777" w:rsidR="00322CD6" w:rsidRDefault="00322CD6">
      <w:pPr>
        <w:spacing w:line="259" w:lineRule="auto"/>
        <w:jc w:val="left"/>
      </w:pPr>
    </w:p>
    <w:p w14:paraId="415A80A2" w14:textId="77777777" w:rsidR="00BA018C" w:rsidRDefault="00BA018C" w:rsidP="003902A7">
      <w:pPr>
        <w:jc w:val="center"/>
      </w:pPr>
    </w:p>
    <w:p w14:paraId="1A3A8041" w14:textId="77777777" w:rsidR="00BA018C" w:rsidRDefault="00BA018C" w:rsidP="003902A7">
      <w:pPr>
        <w:jc w:val="center"/>
      </w:pPr>
    </w:p>
    <w:p w14:paraId="0EA29A15" w14:textId="77777777" w:rsidR="00BA018C" w:rsidRDefault="00BA018C" w:rsidP="003902A7">
      <w:pPr>
        <w:jc w:val="center"/>
      </w:pPr>
    </w:p>
    <w:p w14:paraId="6C91BFD8" w14:textId="77777777" w:rsidR="00BA018C" w:rsidRDefault="00BA018C" w:rsidP="003902A7">
      <w:pPr>
        <w:jc w:val="center"/>
      </w:pPr>
    </w:p>
    <w:p w14:paraId="052BCA1E" w14:textId="223C38AC" w:rsidR="00CB118A" w:rsidRDefault="00CB118A" w:rsidP="003902A7">
      <w:pPr>
        <w:jc w:val="center"/>
      </w:pPr>
      <w:bookmarkStart w:id="190" w:name="_Toc152443992"/>
      <w:r>
        <w:lastRenderedPageBreak/>
        <w:t xml:space="preserve">Figura </w:t>
      </w:r>
      <w:fldSimple w:instr=" SEQ Figura \* ARABIC ">
        <w:r w:rsidR="003E4E56">
          <w:rPr>
            <w:noProof/>
          </w:rPr>
          <w:t>47</w:t>
        </w:r>
      </w:fldSimple>
      <w:r>
        <w:t xml:space="preserve"> - </w:t>
      </w:r>
      <w:proofErr w:type="spellStart"/>
      <w:r>
        <w:t>Wireframe</w:t>
      </w:r>
      <w:proofErr w:type="spellEnd"/>
      <w:r>
        <w:t xml:space="preserve"> Baixa/Alta Fidelidade "</w:t>
      </w:r>
      <w:r w:rsidR="003902A7">
        <w:t>Realizar Cadastro</w:t>
      </w:r>
      <w:r>
        <w:t>"</w:t>
      </w:r>
      <w:bookmarkEnd w:id="190"/>
      <w:r w:rsidR="00306CF1">
        <w:t xml:space="preserve"> </w:t>
      </w:r>
    </w:p>
    <w:p w14:paraId="33C5AD97" w14:textId="77777777" w:rsidR="00CB118A" w:rsidRDefault="00BC2F7F" w:rsidP="00CB118A">
      <w:pPr>
        <w:spacing w:after="0" w:line="240" w:lineRule="auto"/>
        <w:jc w:val="center"/>
      </w:pPr>
      <w:r>
        <w:rPr>
          <w:noProof/>
          <w:lang w:eastAsia="pt-BR"/>
        </w:rPr>
        <w:drawing>
          <wp:inline distT="0" distB="0" distL="0" distR="0" wp14:anchorId="3690501A" wp14:editId="1E16403D">
            <wp:extent cx="2536254" cy="5857240"/>
            <wp:effectExtent l="19050" t="19050" r="16510" b="10160"/>
            <wp:docPr id="570992427" name="Imagem 57099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41831" cy="5870120"/>
                    </a:xfrm>
                    <a:prstGeom prst="rect">
                      <a:avLst/>
                    </a:prstGeom>
                    <a:noFill/>
                    <a:ln w="12700">
                      <a:solidFill>
                        <a:schemeClr val="tx1"/>
                      </a:solidFill>
                    </a:ln>
                  </pic:spPr>
                </pic:pic>
              </a:graphicData>
            </a:graphic>
          </wp:inline>
        </w:drawing>
      </w:r>
      <w:r w:rsidR="004C6DC9">
        <w:rPr>
          <w:noProof/>
          <w:lang w:eastAsia="pt-BR"/>
        </w:rPr>
        <w:drawing>
          <wp:inline distT="0" distB="0" distL="0" distR="0" wp14:anchorId="4AB8DAB5" wp14:editId="5C1B4AED">
            <wp:extent cx="2536149" cy="5856998"/>
            <wp:effectExtent l="19050" t="19050" r="17145" b="10795"/>
            <wp:docPr id="354630917" name="Imagem 35463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52755" cy="5895348"/>
                    </a:xfrm>
                    <a:prstGeom prst="rect">
                      <a:avLst/>
                    </a:prstGeom>
                    <a:noFill/>
                    <a:ln w="12700">
                      <a:solidFill>
                        <a:schemeClr val="tx1"/>
                      </a:solidFill>
                    </a:ln>
                  </pic:spPr>
                </pic:pic>
              </a:graphicData>
            </a:graphic>
          </wp:inline>
        </w:drawing>
      </w:r>
    </w:p>
    <w:p w14:paraId="7FFAC13D" w14:textId="7D968D7D" w:rsidR="003902A7" w:rsidRDefault="00CB118A" w:rsidP="00CB118A">
      <w:pPr>
        <w:spacing w:line="240" w:lineRule="auto"/>
        <w:jc w:val="center"/>
        <w:rPr>
          <w:sz w:val="20"/>
          <w:szCs w:val="20"/>
        </w:rPr>
      </w:pPr>
      <w:r w:rsidRPr="00CB118A">
        <w:rPr>
          <w:sz w:val="20"/>
          <w:szCs w:val="20"/>
        </w:rPr>
        <w:t>Fonte: Do Próprio Autor, 2023</w:t>
      </w:r>
      <w:r w:rsidR="009E63E0">
        <w:rPr>
          <w:sz w:val="20"/>
          <w:szCs w:val="20"/>
        </w:rPr>
        <w:t>.</w:t>
      </w:r>
    </w:p>
    <w:p w14:paraId="04D803D2" w14:textId="77777777" w:rsidR="00003EC4" w:rsidRDefault="00003EC4" w:rsidP="00252517">
      <w:pPr>
        <w:spacing w:after="0"/>
        <w:rPr>
          <w:szCs w:val="24"/>
        </w:rPr>
      </w:pPr>
    </w:p>
    <w:p w14:paraId="1324FBDC" w14:textId="588F19A7" w:rsidR="00252517" w:rsidRPr="009645B2" w:rsidRDefault="00252517" w:rsidP="00252517">
      <w:pPr>
        <w:spacing w:after="0"/>
        <w:rPr>
          <w:szCs w:val="24"/>
        </w:rPr>
      </w:pPr>
      <w:r w:rsidRPr="009645B2">
        <w:rPr>
          <w:szCs w:val="24"/>
        </w:rPr>
        <w:t xml:space="preserve">No </w:t>
      </w:r>
      <w:proofErr w:type="spellStart"/>
      <w:r w:rsidRPr="009645B2">
        <w:rPr>
          <w:szCs w:val="24"/>
        </w:rPr>
        <w:t>wireframe</w:t>
      </w:r>
      <w:proofErr w:type="spellEnd"/>
      <w:r w:rsidRPr="009645B2">
        <w:rPr>
          <w:szCs w:val="24"/>
        </w:rPr>
        <w:t xml:space="preserve"> acima, é apresentada a tela para a realização do cadastro na plataforma AR-PIN</w:t>
      </w:r>
      <w:r>
        <w:rPr>
          <w:szCs w:val="24"/>
        </w:rPr>
        <w:t>, onde é necessário inserir o E-mail desejado, nome de usuário e uma senha.</w:t>
      </w:r>
    </w:p>
    <w:p w14:paraId="54109ECF" w14:textId="0CDEE93D" w:rsidR="003902A7" w:rsidRDefault="003902A7">
      <w:pPr>
        <w:spacing w:line="259" w:lineRule="auto"/>
        <w:jc w:val="left"/>
        <w:rPr>
          <w:sz w:val="20"/>
          <w:szCs w:val="20"/>
        </w:rPr>
      </w:pPr>
    </w:p>
    <w:p w14:paraId="0CD9A796" w14:textId="77777777" w:rsidR="00252517" w:rsidRDefault="00252517">
      <w:pPr>
        <w:spacing w:line="259" w:lineRule="auto"/>
        <w:jc w:val="left"/>
        <w:rPr>
          <w:sz w:val="20"/>
          <w:szCs w:val="20"/>
        </w:rPr>
      </w:pPr>
    </w:p>
    <w:p w14:paraId="112F6440" w14:textId="77777777" w:rsidR="00252517" w:rsidRDefault="00252517">
      <w:pPr>
        <w:spacing w:line="259" w:lineRule="auto"/>
        <w:jc w:val="left"/>
        <w:rPr>
          <w:sz w:val="20"/>
          <w:szCs w:val="20"/>
        </w:rPr>
      </w:pPr>
    </w:p>
    <w:p w14:paraId="58D6D0C6" w14:textId="77777777" w:rsidR="00252517" w:rsidRDefault="00252517">
      <w:pPr>
        <w:spacing w:line="259" w:lineRule="auto"/>
        <w:jc w:val="left"/>
        <w:rPr>
          <w:sz w:val="20"/>
          <w:szCs w:val="20"/>
        </w:rPr>
      </w:pPr>
    </w:p>
    <w:p w14:paraId="55204F5F" w14:textId="77777777" w:rsidR="00252517" w:rsidRDefault="00252517">
      <w:pPr>
        <w:spacing w:line="259" w:lineRule="auto"/>
        <w:jc w:val="left"/>
        <w:rPr>
          <w:sz w:val="20"/>
          <w:szCs w:val="20"/>
        </w:rPr>
      </w:pPr>
    </w:p>
    <w:p w14:paraId="1B259086" w14:textId="77777777" w:rsidR="00252517" w:rsidRDefault="00252517">
      <w:pPr>
        <w:spacing w:line="259" w:lineRule="auto"/>
        <w:jc w:val="left"/>
        <w:rPr>
          <w:sz w:val="20"/>
          <w:szCs w:val="20"/>
        </w:rPr>
      </w:pPr>
    </w:p>
    <w:p w14:paraId="53115ED1" w14:textId="77777777" w:rsidR="00252517" w:rsidRDefault="00252517">
      <w:pPr>
        <w:spacing w:line="259" w:lineRule="auto"/>
        <w:jc w:val="left"/>
        <w:rPr>
          <w:sz w:val="20"/>
          <w:szCs w:val="20"/>
        </w:rPr>
      </w:pPr>
    </w:p>
    <w:p w14:paraId="13EF7C5D" w14:textId="19E16374" w:rsidR="00C97253" w:rsidRPr="00C97253" w:rsidRDefault="00C97253" w:rsidP="00C97253">
      <w:pPr>
        <w:jc w:val="center"/>
      </w:pPr>
      <w:bookmarkStart w:id="191" w:name="_Toc152443993"/>
      <w:r w:rsidRPr="00C97253">
        <w:t xml:space="preserve">Figura </w:t>
      </w:r>
      <w:fldSimple w:instr=" SEQ Figura \* ARABIC ">
        <w:r w:rsidR="003E4E56">
          <w:rPr>
            <w:noProof/>
          </w:rPr>
          <w:t>48</w:t>
        </w:r>
      </w:fldSimple>
      <w:r w:rsidRPr="00C97253">
        <w:t xml:space="preserve"> - </w:t>
      </w:r>
      <w:proofErr w:type="spellStart"/>
      <w:r w:rsidRPr="00C97253">
        <w:t>Wireframe</w:t>
      </w:r>
      <w:proofErr w:type="spellEnd"/>
      <w:r w:rsidRPr="00C97253">
        <w:t xml:space="preserve"> de Baixa/Alta Fidelidade "Perfil"</w:t>
      </w:r>
      <w:bookmarkEnd w:id="191"/>
      <w:r w:rsidR="00306CF1">
        <w:t xml:space="preserve"> </w:t>
      </w:r>
    </w:p>
    <w:p w14:paraId="07A0BE22" w14:textId="77777777" w:rsidR="00C97253" w:rsidRDefault="001F6A25" w:rsidP="00C97253">
      <w:pPr>
        <w:spacing w:after="0" w:line="240" w:lineRule="auto"/>
        <w:jc w:val="center"/>
        <w:rPr>
          <w:sz w:val="20"/>
          <w:szCs w:val="20"/>
        </w:rPr>
      </w:pPr>
      <w:r>
        <w:rPr>
          <w:noProof/>
          <w:sz w:val="20"/>
          <w:szCs w:val="20"/>
          <w:lang w:eastAsia="pt-BR"/>
        </w:rPr>
        <w:drawing>
          <wp:inline distT="0" distB="0" distL="0" distR="0" wp14:anchorId="7E62D798" wp14:editId="4B38EB23">
            <wp:extent cx="2538730" cy="5862958"/>
            <wp:effectExtent l="19050" t="19050" r="13970" b="23495"/>
            <wp:docPr id="2008185126" name="Imagem 200818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50122" cy="5889267"/>
                    </a:xfrm>
                    <a:prstGeom prst="rect">
                      <a:avLst/>
                    </a:prstGeom>
                    <a:noFill/>
                    <a:ln w="12700">
                      <a:solidFill>
                        <a:schemeClr val="tx1"/>
                      </a:solidFill>
                    </a:ln>
                  </pic:spPr>
                </pic:pic>
              </a:graphicData>
            </a:graphic>
          </wp:inline>
        </w:drawing>
      </w:r>
      <w:r w:rsidR="00C97253">
        <w:rPr>
          <w:noProof/>
          <w:sz w:val="20"/>
          <w:szCs w:val="20"/>
          <w:lang w:eastAsia="pt-BR"/>
        </w:rPr>
        <w:drawing>
          <wp:inline distT="0" distB="0" distL="0" distR="0" wp14:anchorId="1F5CDC29" wp14:editId="3960A223">
            <wp:extent cx="2542945" cy="5872692"/>
            <wp:effectExtent l="19050" t="19050" r="10160" b="13970"/>
            <wp:docPr id="1653612869" name="Imagem 165361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51838" cy="5893231"/>
                    </a:xfrm>
                    <a:prstGeom prst="rect">
                      <a:avLst/>
                    </a:prstGeom>
                    <a:noFill/>
                    <a:ln w="12700">
                      <a:solidFill>
                        <a:schemeClr val="tx1"/>
                      </a:solidFill>
                    </a:ln>
                  </pic:spPr>
                </pic:pic>
              </a:graphicData>
            </a:graphic>
          </wp:inline>
        </w:drawing>
      </w:r>
    </w:p>
    <w:p w14:paraId="573C6E6A" w14:textId="53DDC334" w:rsidR="00C97253" w:rsidRDefault="00C97253" w:rsidP="00C97253">
      <w:pPr>
        <w:spacing w:line="240" w:lineRule="auto"/>
        <w:jc w:val="center"/>
        <w:rPr>
          <w:sz w:val="20"/>
          <w:szCs w:val="20"/>
        </w:rPr>
      </w:pPr>
      <w:r>
        <w:rPr>
          <w:sz w:val="20"/>
          <w:szCs w:val="20"/>
        </w:rPr>
        <w:t>Fonte: Do Próprio Autor, 2023</w:t>
      </w:r>
      <w:r w:rsidR="009E63E0">
        <w:rPr>
          <w:sz w:val="20"/>
          <w:szCs w:val="20"/>
        </w:rPr>
        <w:t>.</w:t>
      </w:r>
    </w:p>
    <w:p w14:paraId="391E6317" w14:textId="77777777" w:rsidR="000542FC" w:rsidRDefault="000542FC" w:rsidP="000542FC">
      <w:pPr>
        <w:spacing w:after="0"/>
        <w:rPr>
          <w:szCs w:val="24"/>
        </w:rPr>
      </w:pPr>
    </w:p>
    <w:p w14:paraId="07D10176" w14:textId="3DB08D02" w:rsidR="000542FC" w:rsidRPr="001964B8" w:rsidRDefault="000542FC" w:rsidP="000542FC">
      <w:pPr>
        <w:spacing w:after="0"/>
        <w:rPr>
          <w:szCs w:val="24"/>
        </w:rPr>
      </w:pPr>
      <w:r>
        <w:rPr>
          <w:szCs w:val="24"/>
        </w:rPr>
        <w:t xml:space="preserve">Neste </w:t>
      </w:r>
      <w:proofErr w:type="spellStart"/>
      <w:r>
        <w:rPr>
          <w:szCs w:val="24"/>
        </w:rPr>
        <w:t>wireframe</w:t>
      </w:r>
      <w:proofErr w:type="spellEnd"/>
      <w:r>
        <w:rPr>
          <w:szCs w:val="24"/>
        </w:rPr>
        <w:t xml:space="preserve"> é apresentada a tela do perfil do usuário, onde é possível visualizar e editar algumas informações da conta, como E-mail, senha e foto de perfil.</w:t>
      </w:r>
    </w:p>
    <w:p w14:paraId="6887B611" w14:textId="77777777" w:rsidR="00C97253" w:rsidRDefault="00C97253">
      <w:pPr>
        <w:spacing w:line="259" w:lineRule="auto"/>
        <w:jc w:val="left"/>
        <w:rPr>
          <w:sz w:val="20"/>
          <w:szCs w:val="20"/>
        </w:rPr>
      </w:pPr>
      <w:r>
        <w:rPr>
          <w:sz w:val="20"/>
          <w:szCs w:val="20"/>
        </w:rPr>
        <w:br w:type="page"/>
      </w:r>
    </w:p>
    <w:p w14:paraId="21816048" w14:textId="5C97030E" w:rsidR="002136D9" w:rsidRDefault="002136D9" w:rsidP="002136D9">
      <w:pPr>
        <w:jc w:val="center"/>
      </w:pPr>
      <w:bookmarkStart w:id="192" w:name="_Toc152443994"/>
      <w:r>
        <w:lastRenderedPageBreak/>
        <w:t xml:space="preserve">Figura </w:t>
      </w:r>
      <w:fldSimple w:instr=" SEQ Figura \* ARABIC ">
        <w:r w:rsidR="003E4E56">
          <w:rPr>
            <w:noProof/>
          </w:rPr>
          <w:t>49</w:t>
        </w:r>
      </w:fldSimple>
      <w:r>
        <w:t xml:space="preserve"> - </w:t>
      </w:r>
      <w:proofErr w:type="spellStart"/>
      <w:r>
        <w:t>Wireframe</w:t>
      </w:r>
      <w:proofErr w:type="spellEnd"/>
      <w:r>
        <w:t xml:space="preserve"> de Baixa/Alta Fidelidade "Página Inicial"</w:t>
      </w:r>
      <w:bookmarkEnd w:id="192"/>
      <w:r w:rsidR="00306CF1">
        <w:t xml:space="preserve"> </w:t>
      </w:r>
    </w:p>
    <w:p w14:paraId="6016D7F6" w14:textId="77777777" w:rsidR="002136D9" w:rsidRDefault="00B57BE7" w:rsidP="002136D9">
      <w:pPr>
        <w:spacing w:after="0" w:line="240" w:lineRule="auto"/>
        <w:jc w:val="center"/>
        <w:rPr>
          <w:sz w:val="20"/>
          <w:szCs w:val="20"/>
        </w:rPr>
      </w:pPr>
      <w:r>
        <w:rPr>
          <w:noProof/>
          <w:sz w:val="20"/>
          <w:szCs w:val="20"/>
          <w:lang w:eastAsia="pt-BR"/>
        </w:rPr>
        <w:drawing>
          <wp:inline distT="0" distB="0" distL="0" distR="0" wp14:anchorId="3052A07B" wp14:editId="1278BEA0">
            <wp:extent cx="2796540" cy="6458343"/>
            <wp:effectExtent l="19050" t="19050" r="22860" b="19050"/>
            <wp:docPr id="536869163" name="Imagem 536869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04167" cy="6475956"/>
                    </a:xfrm>
                    <a:prstGeom prst="rect">
                      <a:avLst/>
                    </a:prstGeom>
                    <a:noFill/>
                    <a:ln w="12700">
                      <a:solidFill>
                        <a:schemeClr val="tx1"/>
                      </a:solidFill>
                    </a:ln>
                  </pic:spPr>
                </pic:pic>
              </a:graphicData>
            </a:graphic>
          </wp:inline>
        </w:drawing>
      </w:r>
      <w:r w:rsidR="002136D9">
        <w:rPr>
          <w:noProof/>
          <w:sz w:val="20"/>
          <w:szCs w:val="20"/>
          <w:lang w:eastAsia="pt-BR"/>
        </w:rPr>
        <w:drawing>
          <wp:inline distT="0" distB="0" distL="0" distR="0" wp14:anchorId="2CF03CA5" wp14:editId="70C6B774">
            <wp:extent cx="2794314" cy="6453206"/>
            <wp:effectExtent l="19050" t="19050" r="25400" b="24130"/>
            <wp:docPr id="1690706076" name="Imagem 169070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35341" cy="6547953"/>
                    </a:xfrm>
                    <a:prstGeom prst="rect">
                      <a:avLst/>
                    </a:prstGeom>
                    <a:noFill/>
                    <a:ln w="12700">
                      <a:solidFill>
                        <a:schemeClr val="tx1"/>
                      </a:solidFill>
                    </a:ln>
                  </pic:spPr>
                </pic:pic>
              </a:graphicData>
            </a:graphic>
          </wp:inline>
        </w:drawing>
      </w:r>
    </w:p>
    <w:p w14:paraId="0273B140" w14:textId="01D14201" w:rsidR="002136D9" w:rsidRDefault="002136D9" w:rsidP="002136D9">
      <w:pPr>
        <w:spacing w:line="240" w:lineRule="auto"/>
        <w:jc w:val="center"/>
        <w:rPr>
          <w:sz w:val="20"/>
          <w:szCs w:val="20"/>
        </w:rPr>
      </w:pPr>
      <w:r>
        <w:rPr>
          <w:sz w:val="20"/>
          <w:szCs w:val="20"/>
        </w:rPr>
        <w:t>Fonte: Do Próprio Autor, 2023</w:t>
      </w:r>
      <w:r w:rsidR="009E63E0">
        <w:rPr>
          <w:sz w:val="20"/>
          <w:szCs w:val="20"/>
        </w:rPr>
        <w:t>.</w:t>
      </w:r>
    </w:p>
    <w:p w14:paraId="20F113CD" w14:textId="77777777" w:rsidR="006624ED" w:rsidRDefault="006624ED" w:rsidP="006624ED">
      <w:pPr>
        <w:spacing w:after="0"/>
      </w:pPr>
    </w:p>
    <w:p w14:paraId="4271409D" w14:textId="44B64E92" w:rsidR="006624ED" w:rsidRDefault="006624ED" w:rsidP="006624ED">
      <w:pPr>
        <w:spacing w:after="0"/>
      </w:pPr>
      <w:r>
        <w:t xml:space="preserve">O </w:t>
      </w:r>
      <w:proofErr w:type="spellStart"/>
      <w:r>
        <w:t>wireframe</w:t>
      </w:r>
      <w:proofErr w:type="spellEnd"/>
      <w:r>
        <w:t xml:space="preserve"> acima apresenta a página inicial da aplicação, onde é exposto o conteúdo do aplicativo, o usuário poderá escolher qual tutorial deseja realizar, desde conceitos básicos para o entendimento do </w:t>
      </w:r>
      <w:proofErr w:type="spellStart"/>
      <w:r>
        <w:t>Arduíno</w:t>
      </w:r>
      <w:proofErr w:type="spellEnd"/>
      <w:r>
        <w:t>, códigos ou componentes do mesmo.</w:t>
      </w:r>
    </w:p>
    <w:p w14:paraId="28C0353A" w14:textId="77777777" w:rsidR="002136D9" w:rsidRDefault="002136D9">
      <w:pPr>
        <w:spacing w:line="259" w:lineRule="auto"/>
        <w:jc w:val="left"/>
        <w:rPr>
          <w:sz w:val="20"/>
          <w:szCs w:val="20"/>
        </w:rPr>
      </w:pPr>
      <w:r>
        <w:rPr>
          <w:sz w:val="20"/>
          <w:szCs w:val="20"/>
        </w:rPr>
        <w:br w:type="page"/>
      </w:r>
    </w:p>
    <w:p w14:paraId="149B0E27" w14:textId="5FF96165" w:rsidR="00EE30E5" w:rsidRDefault="00EE30E5" w:rsidP="00EE30E5">
      <w:pPr>
        <w:jc w:val="center"/>
      </w:pPr>
      <w:bookmarkStart w:id="193" w:name="_Toc152443995"/>
      <w:r>
        <w:lastRenderedPageBreak/>
        <w:t xml:space="preserve">Figura </w:t>
      </w:r>
      <w:fldSimple w:instr=" SEQ Figura \* ARABIC ">
        <w:r w:rsidR="003E4E56">
          <w:rPr>
            <w:noProof/>
          </w:rPr>
          <w:t>50</w:t>
        </w:r>
      </w:fldSimple>
      <w:r>
        <w:t xml:space="preserve"> - </w:t>
      </w:r>
      <w:proofErr w:type="spellStart"/>
      <w:r>
        <w:t>Wireframe</w:t>
      </w:r>
      <w:proofErr w:type="spellEnd"/>
      <w:r>
        <w:t xml:space="preserve"> de Baixa/Alta Fidelidade "Tutorial Aberto"</w:t>
      </w:r>
      <w:bookmarkEnd w:id="193"/>
      <w:r w:rsidR="00306CF1">
        <w:t xml:space="preserve"> </w:t>
      </w:r>
    </w:p>
    <w:p w14:paraId="462ED58D" w14:textId="77777777" w:rsidR="00EE30E5" w:rsidRDefault="00173D58" w:rsidP="00EE30E5">
      <w:pPr>
        <w:spacing w:after="0" w:line="240" w:lineRule="auto"/>
        <w:jc w:val="center"/>
        <w:rPr>
          <w:sz w:val="20"/>
          <w:szCs w:val="20"/>
        </w:rPr>
      </w:pPr>
      <w:r>
        <w:rPr>
          <w:noProof/>
          <w:sz w:val="20"/>
          <w:szCs w:val="20"/>
          <w:lang w:eastAsia="pt-BR"/>
        </w:rPr>
        <w:drawing>
          <wp:inline distT="0" distB="0" distL="0" distR="0" wp14:anchorId="7E08BD0D" wp14:editId="7D8B622E">
            <wp:extent cx="2695575" cy="6225179"/>
            <wp:effectExtent l="19050" t="19050" r="9525" b="23495"/>
            <wp:docPr id="345346761" name="Imagem 34534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0336" cy="6236174"/>
                    </a:xfrm>
                    <a:prstGeom prst="rect">
                      <a:avLst/>
                    </a:prstGeom>
                    <a:noFill/>
                    <a:ln w="12700">
                      <a:solidFill>
                        <a:schemeClr val="tx1"/>
                      </a:solidFill>
                    </a:ln>
                  </pic:spPr>
                </pic:pic>
              </a:graphicData>
            </a:graphic>
          </wp:inline>
        </w:drawing>
      </w:r>
      <w:r w:rsidR="00EE30E5">
        <w:rPr>
          <w:noProof/>
          <w:sz w:val="20"/>
          <w:szCs w:val="20"/>
          <w:lang w:eastAsia="pt-BR"/>
        </w:rPr>
        <w:drawing>
          <wp:inline distT="0" distB="0" distL="0" distR="0" wp14:anchorId="44CE70F5" wp14:editId="19CA3621">
            <wp:extent cx="2695575" cy="6225177"/>
            <wp:effectExtent l="19050" t="19050" r="9525" b="23495"/>
            <wp:docPr id="1630113814" name="Imagem 163011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00296" cy="6236079"/>
                    </a:xfrm>
                    <a:prstGeom prst="rect">
                      <a:avLst/>
                    </a:prstGeom>
                    <a:noFill/>
                    <a:ln w="12700">
                      <a:solidFill>
                        <a:schemeClr val="tx1"/>
                      </a:solidFill>
                    </a:ln>
                  </pic:spPr>
                </pic:pic>
              </a:graphicData>
            </a:graphic>
          </wp:inline>
        </w:drawing>
      </w:r>
    </w:p>
    <w:p w14:paraId="42CA0629" w14:textId="3968BAC1" w:rsidR="00EE30E5" w:rsidRDefault="00EE30E5" w:rsidP="00EE30E5">
      <w:pPr>
        <w:spacing w:line="240" w:lineRule="auto"/>
        <w:jc w:val="center"/>
        <w:rPr>
          <w:sz w:val="20"/>
          <w:szCs w:val="20"/>
        </w:rPr>
      </w:pPr>
      <w:r>
        <w:rPr>
          <w:sz w:val="20"/>
          <w:szCs w:val="20"/>
        </w:rPr>
        <w:t>Fonte: Do Próprio Autor, 2023</w:t>
      </w:r>
      <w:r w:rsidR="009E63E0">
        <w:rPr>
          <w:sz w:val="20"/>
          <w:szCs w:val="20"/>
        </w:rPr>
        <w:t>.</w:t>
      </w:r>
    </w:p>
    <w:p w14:paraId="3FC797CF" w14:textId="77777777" w:rsidR="00E72603" w:rsidRDefault="00E72603" w:rsidP="00E72603">
      <w:pPr>
        <w:spacing w:after="0"/>
        <w:rPr>
          <w:szCs w:val="24"/>
        </w:rPr>
      </w:pPr>
    </w:p>
    <w:p w14:paraId="7E914F69" w14:textId="26705DB4" w:rsidR="00E72603" w:rsidRDefault="00E72603" w:rsidP="00E72603">
      <w:pPr>
        <w:spacing w:after="0"/>
        <w:rPr>
          <w:szCs w:val="24"/>
        </w:rPr>
      </w:pPr>
      <w:r>
        <w:rPr>
          <w:szCs w:val="24"/>
        </w:rPr>
        <w:t>A figura acima mostra como é a configuração do tutorial, o usuário recebe a descrição do que irá aprender neste tutorial e lhe é dada a opção de selecionar quais etapas deseja realizar, podendo escolher entre realizar todas elas ou não, as etapas incluem a visualização do projeto, a leitura do material didático e um questionário.</w:t>
      </w:r>
    </w:p>
    <w:p w14:paraId="5514CB5B" w14:textId="77777777" w:rsidR="00EE30E5" w:rsidRDefault="00EE30E5">
      <w:pPr>
        <w:spacing w:line="259" w:lineRule="auto"/>
        <w:jc w:val="left"/>
        <w:rPr>
          <w:sz w:val="20"/>
          <w:szCs w:val="20"/>
        </w:rPr>
      </w:pPr>
      <w:r>
        <w:rPr>
          <w:sz w:val="20"/>
          <w:szCs w:val="20"/>
        </w:rPr>
        <w:br w:type="page"/>
      </w:r>
    </w:p>
    <w:p w14:paraId="69575037" w14:textId="62D4680C" w:rsidR="009E63E0" w:rsidRDefault="009E63E0" w:rsidP="009E63E0">
      <w:pPr>
        <w:jc w:val="center"/>
      </w:pPr>
      <w:bookmarkStart w:id="194" w:name="_Toc152443996"/>
      <w:r>
        <w:lastRenderedPageBreak/>
        <w:t xml:space="preserve">Figura </w:t>
      </w:r>
      <w:fldSimple w:instr=" SEQ Figura \* ARABIC ">
        <w:r w:rsidR="003E4E56">
          <w:rPr>
            <w:noProof/>
          </w:rPr>
          <w:t>51</w:t>
        </w:r>
      </w:fldSimple>
      <w:r>
        <w:t xml:space="preserve"> - </w:t>
      </w:r>
      <w:proofErr w:type="spellStart"/>
      <w:r>
        <w:t>Wireframe</w:t>
      </w:r>
      <w:proofErr w:type="spellEnd"/>
      <w:r>
        <w:t xml:space="preserve"> de Baixa/Alta Fidelidade "Material Didático"</w:t>
      </w:r>
      <w:bookmarkEnd w:id="194"/>
      <w:r w:rsidR="00306CF1">
        <w:t xml:space="preserve"> </w:t>
      </w:r>
    </w:p>
    <w:p w14:paraId="6B388871" w14:textId="77777777" w:rsidR="009E63E0" w:rsidRDefault="006A4017" w:rsidP="009E63E0">
      <w:pPr>
        <w:spacing w:after="0" w:line="240" w:lineRule="auto"/>
        <w:jc w:val="center"/>
        <w:rPr>
          <w:sz w:val="20"/>
          <w:szCs w:val="20"/>
        </w:rPr>
      </w:pPr>
      <w:r>
        <w:rPr>
          <w:noProof/>
          <w:sz w:val="20"/>
          <w:szCs w:val="20"/>
          <w:lang w:eastAsia="pt-BR"/>
        </w:rPr>
        <w:drawing>
          <wp:inline distT="0" distB="0" distL="0" distR="0" wp14:anchorId="6C1FAD54" wp14:editId="35FA1122">
            <wp:extent cx="2541204" cy="5868670"/>
            <wp:effectExtent l="19050" t="19050" r="12065" b="17780"/>
            <wp:docPr id="1971254349" name="Imagem 197125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72507" cy="5940961"/>
                    </a:xfrm>
                    <a:prstGeom prst="rect">
                      <a:avLst/>
                    </a:prstGeom>
                    <a:noFill/>
                    <a:ln w="12700">
                      <a:solidFill>
                        <a:schemeClr val="tx1"/>
                      </a:solidFill>
                    </a:ln>
                  </pic:spPr>
                </pic:pic>
              </a:graphicData>
            </a:graphic>
          </wp:inline>
        </w:drawing>
      </w:r>
      <w:r w:rsidR="009E63E0">
        <w:rPr>
          <w:noProof/>
          <w:sz w:val="20"/>
          <w:szCs w:val="20"/>
          <w:lang w:eastAsia="pt-BR"/>
        </w:rPr>
        <w:drawing>
          <wp:inline distT="0" distB="0" distL="0" distR="0" wp14:anchorId="001B5960" wp14:editId="09C06BF3">
            <wp:extent cx="2533650" cy="5851226"/>
            <wp:effectExtent l="19050" t="19050" r="19050" b="16510"/>
            <wp:docPr id="1113926037" name="Imagem 1113926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35017" cy="5854383"/>
                    </a:xfrm>
                    <a:prstGeom prst="rect">
                      <a:avLst/>
                    </a:prstGeom>
                    <a:noFill/>
                    <a:ln w="12700">
                      <a:solidFill>
                        <a:schemeClr val="tx1"/>
                      </a:solidFill>
                    </a:ln>
                  </pic:spPr>
                </pic:pic>
              </a:graphicData>
            </a:graphic>
          </wp:inline>
        </w:drawing>
      </w:r>
    </w:p>
    <w:p w14:paraId="2C1C2D48" w14:textId="77777777" w:rsidR="009E63E0" w:rsidRDefault="009E63E0" w:rsidP="00EE30E5">
      <w:pPr>
        <w:spacing w:line="240" w:lineRule="auto"/>
        <w:jc w:val="center"/>
        <w:rPr>
          <w:sz w:val="20"/>
          <w:szCs w:val="20"/>
        </w:rPr>
      </w:pPr>
      <w:r>
        <w:rPr>
          <w:sz w:val="20"/>
          <w:szCs w:val="20"/>
        </w:rPr>
        <w:t>Fonte: Do Próprio Autor, 2023.</w:t>
      </w:r>
    </w:p>
    <w:p w14:paraId="2C6E9137" w14:textId="77777777" w:rsidR="003E79AD" w:rsidRDefault="003E79AD" w:rsidP="003E79AD">
      <w:pPr>
        <w:spacing w:after="0"/>
        <w:rPr>
          <w:szCs w:val="24"/>
        </w:rPr>
      </w:pPr>
    </w:p>
    <w:p w14:paraId="2E0C5434" w14:textId="77777777" w:rsidR="00830D9F" w:rsidRDefault="00830D9F" w:rsidP="00830D9F">
      <w:pPr>
        <w:spacing w:after="0"/>
        <w:rPr>
          <w:szCs w:val="24"/>
        </w:rPr>
      </w:pPr>
      <w:r>
        <w:rPr>
          <w:szCs w:val="24"/>
        </w:rPr>
        <w:t>Na figura acima é apresentada a tela com o conteúdo do material didático, onde é explicado o conteúdo teórico do tutorial.</w:t>
      </w:r>
    </w:p>
    <w:p w14:paraId="7722B681" w14:textId="77777777" w:rsidR="009E63E0" w:rsidRDefault="009E63E0">
      <w:pPr>
        <w:spacing w:line="259" w:lineRule="auto"/>
        <w:jc w:val="left"/>
        <w:rPr>
          <w:sz w:val="20"/>
          <w:szCs w:val="20"/>
        </w:rPr>
      </w:pPr>
      <w:r>
        <w:rPr>
          <w:sz w:val="20"/>
          <w:szCs w:val="20"/>
        </w:rPr>
        <w:br w:type="page"/>
      </w:r>
    </w:p>
    <w:p w14:paraId="5AB502AC" w14:textId="1C3075D3" w:rsidR="001547A8" w:rsidRDefault="001547A8" w:rsidP="001547A8">
      <w:pPr>
        <w:jc w:val="center"/>
      </w:pPr>
      <w:bookmarkStart w:id="195" w:name="_Toc152443997"/>
      <w:r>
        <w:lastRenderedPageBreak/>
        <w:t xml:space="preserve">Figura </w:t>
      </w:r>
      <w:fldSimple w:instr=" SEQ Figura \* ARABIC ">
        <w:r w:rsidR="003E4E56">
          <w:rPr>
            <w:noProof/>
          </w:rPr>
          <w:t>52</w:t>
        </w:r>
      </w:fldSimple>
      <w:r>
        <w:t xml:space="preserve"> - </w:t>
      </w:r>
      <w:proofErr w:type="spellStart"/>
      <w:r>
        <w:t>Wireframe</w:t>
      </w:r>
      <w:proofErr w:type="spellEnd"/>
      <w:r>
        <w:t xml:space="preserve"> de Baixa/Alta Fidelidade "Questionário"</w:t>
      </w:r>
      <w:bookmarkEnd w:id="195"/>
      <w:r w:rsidR="00306CF1">
        <w:t xml:space="preserve"> </w:t>
      </w:r>
    </w:p>
    <w:p w14:paraId="2FBC5489" w14:textId="77777777" w:rsidR="001547A8" w:rsidRDefault="00F91AB2" w:rsidP="001547A8">
      <w:pPr>
        <w:spacing w:after="0" w:line="240" w:lineRule="auto"/>
        <w:jc w:val="center"/>
        <w:rPr>
          <w:sz w:val="20"/>
          <w:szCs w:val="20"/>
        </w:rPr>
      </w:pPr>
      <w:r>
        <w:rPr>
          <w:noProof/>
          <w:sz w:val="20"/>
          <w:szCs w:val="20"/>
          <w:lang w:eastAsia="pt-BR"/>
        </w:rPr>
        <w:drawing>
          <wp:inline distT="0" distB="0" distL="0" distR="0" wp14:anchorId="00D29809" wp14:editId="4D293E49">
            <wp:extent cx="2594610" cy="5992011"/>
            <wp:effectExtent l="19050" t="19050" r="15240" b="27940"/>
            <wp:docPr id="1054305009" name="Imagem 105430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17036" cy="6043802"/>
                    </a:xfrm>
                    <a:prstGeom prst="rect">
                      <a:avLst/>
                    </a:prstGeom>
                    <a:noFill/>
                    <a:ln w="12700">
                      <a:solidFill>
                        <a:schemeClr val="tx1"/>
                      </a:solidFill>
                    </a:ln>
                  </pic:spPr>
                </pic:pic>
              </a:graphicData>
            </a:graphic>
          </wp:inline>
        </w:drawing>
      </w:r>
      <w:r w:rsidR="001547A8">
        <w:rPr>
          <w:noProof/>
          <w:sz w:val="20"/>
          <w:szCs w:val="20"/>
          <w:lang w:eastAsia="pt-BR"/>
        </w:rPr>
        <w:drawing>
          <wp:inline distT="0" distB="0" distL="0" distR="0" wp14:anchorId="6AF7FD2B" wp14:editId="2C0B6B89">
            <wp:extent cx="2590682" cy="5982936"/>
            <wp:effectExtent l="19050" t="19050" r="19685" b="18415"/>
            <wp:docPr id="1433822859" name="Imagem 143382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20740" cy="6052352"/>
                    </a:xfrm>
                    <a:prstGeom prst="rect">
                      <a:avLst/>
                    </a:prstGeom>
                    <a:noFill/>
                    <a:ln w="12700">
                      <a:solidFill>
                        <a:schemeClr val="tx1"/>
                      </a:solidFill>
                    </a:ln>
                  </pic:spPr>
                </pic:pic>
              </a:graphicData>
            </a:graphic>
          </wp:inline>
        </w:drawing>
      </w:r>
    </w:p>
    <w:p w14:paraId="11F4FBC6" w14:textId="77777777" w:rsidR="001547A8" w:rsidRDefault="001547A8" w:rsidP="00EE30E5">
      <w:pPr>
        <w:spacing w:line="240" w:lineRule="auto"/>
        <w:jc w:val="center"/>
        <w:rPr>
          <w:sz w:val="20"/>
          <w:szCs w:val="20"/>
        </w:rPr>
      </w:pPr>
      <w:r>
        <w:rPr>
          <w:sz w:val="20"/>
          <w:szCs w:val="20"/>
        </w:rPr>
        <w:t>Fonte: Do Próprio Autor, 2023</w:t>
      </w:r>
    </w:p>
    <w:p w14:paraId="76ED2E7C" w14:textId="77777777" w:rsidR="00F0748D" w:rsidRDefault="00F0748D" w:rsidP="00F0748D">
      <w:pPr>
        <w:spacing w:after="0"/>
        <w:rPr>
          <w:szCs w:val="24"/>
        </w:rPr>
      </w:pPr>
    </w:p>
    <w:p w14:paraId="26DFA0D9" w14:textId="77865163" w:rsidR="00F0748D" w:rsidRDefault="00F0748D" w:rsidP="00F0748D">
      <w:pPr>
        <w:spacing w:after="0"/>
        <w:rPr>
          <w:szCs w:val="24"/>
        </w:rPr>
      </w:pPr>
      <w:r>
        <w:rPr>
          <w:szCs w:val="24"/>
        </w:rPr>
        <w:t xml:space="preserve">Este </w:t>
      </w:r>
      <w:proofErr w:type="spellStart"/>
      <w:r>
        <w:rPr>
          <w:szCs w:val="24"/>
        </w:rPr>
        <w:t>wireframe</w:t>
      </w:r>
      <w:proofErr w:type="spellEnd"/>
      <w:r>
        <w:rPr>
          <w:szCs w:val="24"/>
        </w:rPr>
        <w:t xml:space="preserve"> é apresentada a tela do questionário, o usuário pode selecionar somente uma alternativa dentre todas.</w:t>
      </w:r>
    </w:p>
    <w:p w14:paraId="01A1822B" w14:textId="77777777" w:rsidR="001547A8" w:rsidRDefault="001547A8">
      <w:pPr>
        <w:spacing w:line="259" w:lineRule="auto"/>
        <w:jc w:val="left"/>
        <w:rPr>
          <w:sz w:val="20"/>
          <w:szCs w:val="20"/>
        </w:rPr>
      </w:pPr>
      <w:r>
        <w:rPr>
          <w:sz w:val="20"/>
          <w:szCs w:val="20"/>
        </w:rPr>
        <w:br w:type="page"/>
      </w:r>
    </w:p>
    <w:p w14:paraId="08C6AE3E" w14:textId="2AFA8F10" w:rsidR="00063948" w:rsidRDefault="00063948" w:rsidP="00063948">
      <w:pPr>
        <w:jc w:val="center"/>
      </w:pPr>
      <w:bookmarkStart w:id="196" w:name="_Toc152443998"/>
      <w:r>
        <w:lastRenderedPageBreak/>
        <w:t xml:space="preserve">Figura </w:t>
      </w:r>
      <w:fldSimple w:instr=" SEQ Figura \* ARABIC ">
        <w:r w:rsidR="003E4E56">
          <w:rPr>
            <w:noProof/>
          </w:rPr>
          <w:t>53</w:t>
        </w:r>
      </w:fldSimple>
      <w:r>
        <w:t xml:space="preserve"> - </w:t>
      </w:r>
      <w:proofErr w:type="spellStart"/>
      <w:r>
        <w:t>Wireframe</w:t>
      </w:r>
      <w:proofErr w:type="spellEnd"/>
      <w:r>
        <w:t xml:space="preserve"> de Baixa/Alta Fidelidade "Questionário Concluído"</w:t>
      </w:r>
      <w:bookmarkEnd w:id="196"/>
      <w:r w:rsidR="00306CF1">
        <w:t xml:space="preserve"> </w:t>
      </w:r>
    </w:p>
    <w:p w14:paraId="50DA1986" w14:textId="77777777" w:rsidR="00063948" w:rsidRDefault="00983486" w:rsidP="00063948">
      <w:pPr>
        <w:spacing w:after="0" w:line="240" w:lineRule="auto"/>
        <w:jc w:val="center"/>
        <w:rPr>
          <w:sz w:val="20"/>
          <w:szCs w:val="20"/>
        </w:rPr>
      </w:pPr>
      <w:r>
        <w:rPr>
          <w:noProof/>
          <w:sz w:val="20"/>
          <w:szCs w:val="20"/>
          <w:lang w:eastAsia="pt-BR"/>
        </w:rPr>
        <w:drawing>
          <wp:inline distT="0" distB="0" distL="0" distR="0" wp14:anchorId="33489499" wp14:editId="10AFD4DD">
            <wp:extent cx="2447925" cy="5653253"/>
            <wp:effectExtent l="19050" t="19050" r="9525" b="24130"/>
            <wp:docPr id="484688058" name="Imagem 48468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60645" cy="5682628"/>
                    </a:xfrm>
                    <a:prstGeom prst="rect">
                      <a:avLst/>
                    </a:prstGeom>
                    <a:noFill/>
                    <a:ln w="12700">
                      <a:solidFill>
                        <a:schemeClr val="tx1"/>
                      </a:solidFill>
                    </a:ln>
                  </pic:spPr>
                </pic:pic>
              </a:graphicData>
            </a:graphic>
          </wp:inline>
        </w:drawing>
      </w:r>
      <w:r w:rsidR="00063948">
        <w:rPr>
          <w:noProof/>
          <w:sz w:val="20"/>
          <w:szCs w:val="20"/>
          <w:lang w:eastAsia="pt-BR"/>
        </w:rPr>
        <w:drawing>
          <wp:inline distT="0" distB="0" distL="0" distR="0" wp14:anchorId="1ED6AC79" wp14:editId="573E6B86">
            <wp:extent cx="2448560" cy="5654717"/>
            <wp:effectExtent l="19050" t="19050" r="27940" b="22225"/>
            <wp:docPr id="1798687856" name="Imagem 179868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51331" cy="5661116"/>
                    </a:xfrm>
                    <a:prstGeom prst="rect">
                      <a:avLst/>
                    </a:prstGeom>
                    <a:noFill/>
                    <a:ln w="12700">
                      <a:solidFill>
                        <a:schemeClr val="tx1"/>
                      </a:solidFill>
                    </a:ln>
                  </pic:spPr>
                </pic:pic>
              </a:graphicData>
            </a:graphic>
          </wp:inline>
        </w:drawing>
      </w:r>
    </w:p>
    <w:p w14:paraId="2E68CCEB" w14:textId="77777777" w:rsidR="00063948" w:rsidRDefault="00063948" w:rsidP="00EE30E5">
      <w:pPr>
        <w:spacing w:line="240" w:lineRule="auto"/>
        <w:jc w:val="center"/>
        <w:rPr>
          <w:sz w:val="20"/>
          <w:szCs w:val="20"/>
        </w:rPr>
      </w:pPr>
      <w:r>
        <w:rPr>
          <w:sz w:val="20"/>
          <w:szCs w:val="20"/>
        </w:rPr>
        <w:t>Fonte: Do Próprio Autor, 2023.</w:t>
      </w:r>
    </w:p>
    <w:p w14:paraId="06FFD529" w14:textId="77777777" w:rsidR="00773B58" w:rsidRDefault="00773B58" w:rsidP="00773B58">
      <w:pPr>
        <w:spacing w:after="0"/>
        <w:rPr>
          <w:szCs w:val="24"/>
        </w:rPr>
      </w:pPr>
    </w:p>
    <w:p w14:paraId="67677C5F" w14:textId="4B7C9F80" w:rsidR="00773B58" w:rsidRDefault="00773B58" w:rsidP="00773B58">
      <w:pPr>
        <w:spacing w:after="0"/>
        <w:rPr>
          <w:szCs w:val="24"/>
        </w:rPr>
      </w:pPr>
      <w:r>
        <w:rPr>
          <w:szCs w:val="24"/>
        </w:rPr>
        <w:t xml:space="preserve">O </w:t>
      </w:r>
      <w:proofErr w:type="spellStart"/>
      <w:r>
        <w:rPr>
          <w:szCs w:val="24"/>
        </w:rPr>
        <w:t>wireframe</w:t>
      </w:r>
      <w:proofErr w:type="spellEnd"/>
      <w:r>
        <w:rPr>
          <w:szCs w:val="24"/>
        </w:rPr>
        <w:t xml:space="preserve"> acima apresenta a tela de conclusão do questionário, ela é exibida somente após todas as perguntas do questionário forem respondidas, também é informado a quantidade de acertos.</w:t>
      </w:r>
    </w:p>
    <w:p w14:paraId="1CED50B8" w14:textId="77777777" w:rsidR="00063948" w:rsidRDefault="00063948">
      <w:pPr>
        <w:spacing w:line="259" w:lineRule="auto"/>
        <w:jc w:val="left"/>
        <w:rPr>
          <w:sz w:val="20"/>
          <w:szCs w:val="20"/>
        </w:rPr>
      </w:pPr>
      <w:r>
        <w:rPr>
          <w:sz w:val="20"/>
          <w:szCs w:val="20"/>
        </w:rPr>
        <w:br w:type="page"/>
      </w:r>
    </w:p>
    <w:p w14:paraId="323177C3" w14:textId="64ACF26D" w:rsidR="00484DA9" w:rsidRDefault="00484DA9" w:rsidP="00484DA9">
      <w:pPr>
        <w:jc w:val="center"/>
      </w:pPr>
      <w:bookmarkStart w:id="197" w:name="_Toc152443999"/>
      <w:r>
        <w:lastRenderedPageBreak/>
        <w:t xml:space="preserve">Figura </w:t>
      </w:r>
      <w:fldSimple w:instr=" SEQ Figura \* ARABIC ">
        <w:r w:rsidR="003E4E56">
          <w:rPr>
            <w:noProof/>
          </w:rPr>
          <w:t>54</w:t>
        </w:r>
      </w:fldSimple>
      <w:r>
        <w:t xml:space="preserve"> - </w:t>
      </w:r>
      <w:proofErr w:type="spellStart"/>
      <w:r>
        <w:t>Wireframe</w:t>
      </w:r>
      <w:proofErr w:type="spellEnd"/>
      <w:r>
        <w:t xml:space="preserve"> de Baixa/Alta Fidelidade "Código"</w:t>
      </w:r>
      <w:bookmarkEnd w:id="197"/>
      <w:r w:rsidR="00306CF1">
        <w:t xml:space="preserve"> </w:t>
      </w:r>
    </w:p>
    <w:p w14:paraId="6C52975B" w14:textId="77777777" w:rsidR="00484DA9" w:rsidRDefault="00EB1737" w:rsidP="00484DA9">
      <w:pPr>
        <w:spacing w:after="0" w:line="240" w:lineRule="auto"/>
        <w:jc w:val="center"/>
        <w:rPr>
          <w:sz w:val="20"/>
          <w:szCs w:val="20"/>
        </w:rPr>
      </w:pPr>
      <w:r>
        <w:rPr>
          <w:noProof/>
          <w:sz w:val="20"/>
          <w:szCs w:val="20"/>
          <w:lang w:eastAsia="pt-BR"/>
        </w:rPr>
        <w:drawing>
          <wp:inline distT="0" distB="0" distL="0" distR="0" wp14:anchorId="56C4CCFC" wp14:editId="3B2EAE13">
            <wp:extent cx="2478383" cy="5723591"/>
            <wp:effectExtent l="19050" t="19050" r="17780" b="10795"/>
            <wp:docPr id="562126637" name="Imagem 5621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95853" cy="5763937"/>
                    </a:xfrm>
                    <a:prstGeom prst="rect">
                      <a:avLst/>
                    </a:prstGeom>
                    <a:noFill/>
                    <a:ln w="12700">
                      <a:solidFill>
                        <a:schemeClr val="tx1"/>
                      </a:solidFill>
                    </a:ln>
                  </pic:spPr>
                </pic:pic>
              </a:graphicData>
            </a:graphic>
          </wp:inline>
        </w:drawing>
      </w:r>
      <w:r w:rsidR="00484DA9">
        <w:rPr>
          <w:noProof/>
          <w:sz w:val="20"/>
          <w:szCs w:val="20"/>
          <w:lang w:eastAsia="pt-BR"/>
        </w:rPr>
        <w:drawing>
          <wp:inline distT="0" distB="0" distL="0" distR="0" wp14:anchorId="18EDE3B4" wp14:editId="6E9DEA34">
            <wp:extent cx="2476500" cy="5719244"/>
            <wp:effectExtent l="19050" t="19050" r="19050" b="15240"/>
            <wp:docPr id="1560898075" name="Imagem 156089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76932" cy="5720242"/>
                    </a:xfrm>
                    <a:prstGeom prst="rect">
                      <a:avLst/>
                    </a:prstGeom>
                    <a:noFill/>
                    <a:ln w="12700">
                      <a:solidFill>
                        <a:schemeClr val="tx1"/>
                      </a:solidFill>
                    </a:ln>
                  </pic:spPr>
                </pic:pic>
              </a:graphicData>
            </a:graphic>
          </wp:inline>
        </w:drawing>
      </w:r>
    </w:p>
    <w:p w14:paraId="6EB89462" w14:textId="77777777" w:rsidR="00484DA9" w:rsidRDefault="00484DA9" w:rsidP="00EE30E5">
      <w:pPr>
        <w:spacing w:line="240" w:lineRule="auto"/>
        <w:jc w:val="center"/>
        <w:rPr>
          <w:sz w:val="20"/>
          <w:szCs w:val="20"/>
        </w:rPr>
      </w:pPr>
      <w:r>
        <w:rPr>
          <w:sz w:val="20"/>
          <w:szCs w:val="20"/>
        </w:rPr>
        <w:t>Fonte: Do Próprio Autor, 2023.</w:t>
      </w:r>
    </w:p>
    <w:p w14:paraId="04BB9EDD" w14:textId="77777777" w:rsidR="00773B58" w:rsidRDefault="00773B58">
      <w:pPr>
        <w:spacing w:line="259" w:lineRule="auto"/>
        <w:jc w:val="left"/>
        <w:rPr>
          <w:sz w:val="20"/>
          <w:szCs w:val="20"/>
        </w:rPr>
      </w:pPr>
    </w:p>
    <w:p w14:paraId="2C9BC33E" w14:textId="4F7F5FE6" w:rsidR="00484DA9" w:rsidRDefault="00773B58" w:rsidP="00E07F52">
      <w:r>
        <w:t xml:space="preserve">O </w:t>
      </w:r>
      <w:proofErr w:type="spellStart"/>
      <w:r>
        <w:t>wireframe</w:t>
      </w:r>
      <w:proofErr w:type="spellEnd"/>
      <w:r>
        <w:t xml:space="preserve"> acima apresenta a tela de apresentação de um exemplo de código, na qual, ao ser exibida, mostra </w:t>
      </w:r>
      <w:r w:rsidR="00847FBA">
        <w:t xml:space="preserve">ao usuário um código funcional a respeito de tal lição bem como </w:t>
      </w:r>
      <w:r w:rsidR="00E07F52">
        <w:t>descrição de determinadas funções.</w:t>
      </w:r>
      <w:r w:rsidR="00484DA9">
        <w:br w:type="page"/>
      </w:r>
    </w:p>
    <w:p w14:paraId="128D4A05" w14:textId="5B8B2EB7" w:rsidR="00382414" w:rsidRDefault="00382414" w:rsidP="00382414">
      <w:pPr>
        <w:jc w:val="center"/>
      </w:pPr>
      <w:bookmarkStart w:id="198" w:name="_Toc152444000"/>
      <w:r>
        <w:lastRenderedPageBreak/>
        <w:t xml:space="preserve">Figura </w:t>
      </w:r>
      <w:fldSimple w:instr=" SEQ Figura \* ARABIC ">
        <w:r w:rsidR="003E4E56">
          <w:rPr>
            <w:noProof/>
          </w:rPr>
          <w:t>55</w:t>
        </w:r>
      </w:fldSimple>
      <w:r>
        <w:t xml:space="preserve"> - </w:t>
      </w:r>
      <w:proofErr w:type="spellStart"/>
      <w:r>
        <w:t>Wireframe</w:t>
      </w:r>
      <w:proofErr w:type="spellEnd"/>
      <w:r>
        <w:t xml:space="preserve"> de Baixa/Alta Fidelidade "Baixar Modelos 3D"</w:t>
      </w:r>
      <w:bookmarkEnd w:id="198"/>
      <w:r w:rsidR="00306CF1">
        <w:t xml:space="preserve"> </w:t>
      </w:r>
    </w:p>
    <w:p w14:paraId="357F7A83" w14:textId="77777777" w:rsidR="00382414" w:rsidRDefault="00EB58E8" w:rsidP="00382414">
      <w:pPr>
        <w:spacing w:after="0" w:line="240" w:lineRule="auto"/>
        <w:jc w:val="center"/>
        <w:rPr>
          <w:sz w:val="20"/>
          <w:szCs w:val="20"/>
        </w:rPr>
      </w:pPr>
      <w:r>
        <w:rPr>
          <w:noProof/>
          <w:sz w:val="20"/>
          <w:szCs w:val="20"/>
          <w:lang w:eastAsia="pt-BR"/>
        </w:rPr>
        <w:drawing>
          <wp:inline distT="0" distB="0" distL="0" distR="0" wp14:anchorId="5CFE4A74" wp14:editId="3A366413">
            <wp:extent cx="2324100" cy="5367290"/>
            <wp:effectExtent l="19050" t="19050" r="19050" b="24130"/>
            <wp:docPr id="1089672991" name="Imagem 108967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29840" cy="5380547"/>
                    </a:xfrm>
                    <a:prstGeom prst="rect">
                      <a:avLst/>
                    </a:prstGeom>
                    <a:noFill/>
                    <a:ln w="12700">
                      <a:solidFill>
                        <a:schemeClr val="tx1"/>
                      </a:solidFill>
                    </a:ln>
                  </pic:spPr>
                </pic:pic>
              </a:graphicData>
            </a:graphic>
          </wp:inline>
        </w:drawing>
      </w:r>
      <w:r w:rsidR="001D57D2">
        <w:rPr>
          <w:noProof/>
          <w:sz w:val="20"/>
          <w:szCs w:val="20"/>
          <w:lang w:eastAsia="pt-BR"/>
        </w:rPr>
        <w:drawing>
          <wp:inline distT="0" distB="0" distL="0" distR="0" wp14:anchorId="17F1EAE8" wp14:editId="0B50EA3A">
            <wp:extent cx="2325370" cy="5370224"/>
            <wp:effectExtent l="19050" t="19050" r="17780" b="20955"/>
            <wp:docPr id="417704192" name="Imagem 41770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29905" cy="5380697"/>
                    </a:xfrm>
                    <a:prstGeom prst="rect">
                      <a:avLst/>
                    </a:prstGeom>
                    <a:noFill/>
                    <a:ln w="12700">
                      <a:solidFill>
                        <a:schemeClr val="tx1"/>
                      </a:solidFill>
                    </a:ln>
                  </pic:spPr>
                </pic:pic>
              </a:graphicData>
            </a:graphic>
          </wp:inline>
        </w:drawing>
      </w:r>
    </w:p>
    <w:p w14:paraId="181C950E" w14:textId="77777777" w:rsidR="000B0942" w:rsidRDefault="00382414" w:rsidP="00EE30E5">
      <w:pPr>
        <w:spacing w:line="240" w:lineRule="auto"/>
        <w:jc w:val="center"/>
        <w:rPr>
          <w:sz w:val="20"/>
          <w:szCs w:val="20"/>
        </w:rPr>
      </w:pPr>
      <w:r>
        <w:rPr>
          <w:sz w:val="20"/>
          <w:szCs w:val="20"/>
        </w:rPr>
        <w:t>Fonte: Do Próprio Autor, 2023.</w:t>
      </w:r>
    </w:p>
    <w:p w14:paraId="5495FAFB" w14:textId="77777777" w:rsidR="00111898" w:rsidRDefault="00111898" w:rsidP="00111898"/>
    <w:p w14:paraId="59726E7C" w14:textId="5A99AD30" w:rsidR="000B0942" w:rsidRDefault="00E07F52" w:rsidP="00111898">
      <w:r>
        <w:t xml:space="preserve">Este </w:t>
      </w:r>
      <w:proofErr w:type="spellStart"/>
      <w:r>
        <w:t>wireframe</w:t>
      </w:r>
      <w:proofErr w:type="spellEnd"/>
      <w:r>
        <w:t xml:space="preserve"> apresenta a tela </w:t>
      </w:r>
      <w:r w:rsidR="002B75BE">
        <w:t xml:space="preserve">de disponibilidade de modelos 3D, </w:t>
      </w:r>
      <w:r w:rsidR="00111898">
        <w:t xml:space="preserve">dando ao usuário a opção de baixar os modelos. </w:t>
      </w:r>
      <w:r w:rsidR="000B0942">
        <w:br w:type="page"/>
      </w:r>
    </w:p>
    <w:p w14:paraId="04271E93" w14:textId="55701CD5" w:rsidR="00F14670" w:rsidRDefault="00F14670" w:rsidP="00F14670">
      <w:pPr>
        <w:jc w:val="center"/>
      </w:pPr>
      <w:bookmarkStart w:id="199" w:name="_Toc152444001"/>
      <w:r>
        <w:lastRenderedPageBreak/>
        <w:t xml:space="preserve">Figura </w:t>
      </w:r>
      <w:fldSimple w:instr=" SEQ Figura \* ARABIC ">
        <w:r w:rsidR="003E4E56">
          <w:rPr>
            <w:noProof/>
          </w:rPr>
          <w:t>56</w:t>
        </w:r>
      </w:fldSimple>
      <w:r>
        <w:t xml:space="preserve"> - </w:t>
      </w:r>
      <w:proofErr w:type="spellStart"/>
      <w:r>
        <w:t>Wireframe</w:t>
      </w:r>
      <w:proofErr w:type="spellEnd"/>
      <w:r>
        <w:t xml:space="preserve"> de Baixa e Alta Fidelidade "Modelo 3D"</w:t>
      </w:r>
      <w:bookmarkEnd w:id="199"/>
      <w:r w:rsidR="00306CF1">
        <w:t xml:space="preserve"> </w:t>
      </w:r>
    </w:p>
    <w:p w14:paraId="7F8D98BD" w14:textId="77777777" w:rsidR="00F14670" w:rsidRDefault="009F753A" w:rsidP="00F14670">
      <w:pPr>
        <w:spacing w:after="0" w:line="240" w:lineRule="auto"/>
        <w:jc w:val="center"/>
        <w:rPr>
          <w:sz w:val="20"/>
          <w:szCs w:val="20"/>
        </w:rPr>
      </w:pPr>
      <w:r>
        <w:rPr>
          <w:noProof/>
          <w:sz w:val="20"/>
          <w:szCs w:val="20"/>
          <w:lang w:eastAsia="pt-BR"/>
        </w:rPr>
        <w:drawing>
          <wp:inline distT="0" distB="0" distL="0" distR="0" wp14:anchorId="1BFAF7CF" wp14:editId="0BB7D0C8">
            <wp:extent cx="2388870" cy="5516872"/>
            <wp:effectExtent l="19050" t="19050" r="11430" b="27305"/>
            <wp:docPr id="1700258467" name="Imagem 170025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95130" cy="5531329"/>
                    </a:xfrm>
                    <a:prstGeom prst="rect">
                      <a:avLst/>
                    </a:prstGeom>
                    <a:noFill/>
                    <a:ln w="12700">
                      <a:solidFill>
                        <a:schemeClr val="tx1"/>
                      </a:solidFill>
                    </a:ln>
                  </pic:spPr>
                </pic:pic>
              </a:graphicData>
            </a:graphic>
          </wp:inline>
        </w:drawing>
      </w:r>
      <w:r w:rsidR="00F14670">
        <w:rPr>
          <w:noProof/>
          <w:sz w:val="20"/>
          <w:szCs w:val="20"/>
          <w:lang w:eastAsia="pt-BR"/>
        </w:rPr>
        <w:drawing>
          <wp:inline distT="0" distB="0" distL="0" distR="0" wp14:anchorId="70FC7796" wp14:editId="5CAD9EF4">
            <wp:extent cx="2388049" cy="5514975"/>
            <wp:effectExtent l="19050" t="19050" r="12700" b="9525"/>
            <wp:docPr id="509303483" name="Imagem 50930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90500" cy="5520636"/>
                    </a:xfrm>
                    <a:prstGeom prst="rect">
                      <a:avLst/>
                    </a:prstGeom>
                    <a:noFill/>
                    <a:ln w="12700">
                      <a:solidFill>
                        <a:schemeClr val="tx1"/>
                      </a:solidFill>
                    </a:ln>
                  </pic:spPr>
                </pic:pic>
              </a:graphicData>
            </a:graphic>
          </wp:inline>
        </w:drawing>
      </w:r>
    </w:p>
    <w:p w14:paraId="0401B731" w14:textId="77777777" w:rsidR="005E0CCB" w:rsidRDefault="00F14670" w:rsidP="00EE30E5">
      <w:pPr>
        <w:spacing w:line="240" w:lineRule="auto"/>
        <w:jc w:val="center"/>
        <w:rPr>
          <w:sz w:val="20"/>
          <w:szCs w:val="20"/>
        </w:rPr>
      </w:pPr>
      <w:r>
        <w:rPr>
          <w:sz w:val="20"/>
          <w:szCs w:val="20"/>
        </w:rPr>
        <w:t>Fonte: Do Próprio Autor, 2023.</w:t>
      </w:r>
    </w:p>
    <w:p w14:paraId="34642CD3" w14:textId="77777777" w:rsidR="005E0CCB" w:rsidRDefault="005E0CCB" w:rsidP="005E0CCB">
      <w:pPr>
        <w:spacing w:after="0" w:line="276" w:lineRule="auto"/>
        <w:rPr>
          <w:szCs w:val="24"/>
        </w:rPr>
      </w:pPr>
    </w:p>
    <w:p w14:paraId="50DD8261" w14:textId="183B421E" w:rsidR="005E0CCB" w:rsidRPr="00886B28" w:rsidRDefault="005E0CCB" w:rsidP="005E0CCB">
      <w:pPr>
        <w:spacing w:after="0" w:line="276" w:lineRule="auto"/>
        <w:rPr>
          <w:szCs w:val="24"/>
        </w:rPr>
      </w:pPr>
      <w:r>
        <w:rPr>
          <w:szCs w:val="24"/>
        </w:rPr>
        <w:t xml:space="preserve">Neste </w:t>
      </w:r>
      <w:proofErr w:type="spellStart"/>
      <w:r>
        <w:rPr>
          <w:szCs w:val="24"/>
        </w:rPr>
        <w:t>wireframe</w:t>
      </w:r>
      <w:proofErr w:type="spellEnd"/>
      <w:r>
        <w:rPr>
          <w:szCs w:val="24"/>
        </w:rPr>
        <w:t xml:space="preserve"> é apresentada a tela de exibição do projeto em Realidade Aumentada, o usuário poderá interagir com o modelo em RA, alternar entre a exibição do projeto em RA e o código por trás do funcionamento do projeto.</w:t>
      </w:r>
    </w:p>
    <w:p w14:paraId="47F31615" w14:textId="64B161CC" w:rsidR="00914319" w:rsidRPr="00CB118A" w:rsidRDefault="001E4031" w:rsidP="005E0CCB">
      <w:pPr>
        <w:spacing w:line="240" w:lineRule="auto"/>
        <w:rPr>
          <w:sz w:val="20"/>
          <w:szCs w:val="20"/>
        </w:rPr>
      </w:pPr>
      <w:r w:rsidRPr="00CB118A">
        <w:rPr>
          <w:sz w:val="20"/>
          <w:szCs w:val="20"/>
        </w:rPr>
        <w:br w:type="page"/>
      </w:r>
    </w:p>
    <w:p w14:paraId="12501DE9" w14:textId="77777777" w:rsidR="00E92A54" w:rsidRPr="00E92A54" w:rsidRDefault="00E92A54" w:rsidP="002229F0">
      <w:pPr>
        <w:pStyle w:val="Ttulo1"/>
        <w:spacing w:before="0" w:after="120"/>
      </w:pPr>
      <w:bookmarkStart w:id="200" w:name="_Toc138758357"/>
      <w:bookmarkStart w:id="201" w:name="_Toc152661751"/>
      <w:r w:rsidRPr="00E92A54">
        <w:lastRenderedPageBreak/>
        <w:t>Considerações Finais</w:t>
      </w:r>
      <w:bookmarkEnd w:id="200"/>
      <w:bookmarkEnd w:id="201"/>
    </w:p>
    <w:p w14:paraId="78484365" w14:textId="61C46042" w:rsidR="008224F0" w:rsidRPr="008224F0" w:rsidRDefault="008224F0" w:rsidP="008224F0">
      <w:pPr>
        <w:pStyle w:val="Pr-formataoHTML"/>
        <w:spacing w:line="360" w:lineRule="auto"/>
        <w:jc w:val="both"/>
        <w:rPr>
          <w:rStyle w:val="y2iqfc"/>
          <w:rFonts w:ascii="Arial" w:eastAsiaTheme="majorEastAsia" w:hAnsi="Arial" w:cs="Arial"/>
          <w:sz w:val="24"/>
          <w:szCs w:val="24"/>
          <w:lang w:val="pt-PT"/>
        </w:rPr>
      </w:pPr>
      <w:bookmarkStart w:id="202" w:name="_Toc138758358"/>
      <w:r w:rsidRPr="008224F0">
        <w:rPr>
          <w:rStyle w:val="y2iqfc"/>
          <w:rFonts w:ascii="Arial" w:eastAsiaTheme="majorEastAsia" w:hAnsi="Arial" w:cs="Arial"/>
          <w:sz w:val="24"/>
          <w:szCs w:val="24"/>
          <w:lang w:val="pt-PT"/>
        </w:rPr>
        <w:t>A educação híbrida, com diversidade de conhecimentos e ferramentas que permitem aos alunos estimular a sua aprendizagem através do método científico, demonstra inovação e melhor gestão dos talentos de cada indivíduo, permitindo-lhes desenvolver o gosto pela aprendizagem de acordo com as suas capacidades.</w:t>
      </w:r>
    </w:p>
    <w:p w14:paraId="14FC12D5" w14:textId="1DD9FB96" w:rsidR="008224F0" w:rsidRPr="008224F0" w:rsidRDefault="008224F0" w:rsidP="008224F0">
      <w:pPr>
        <w:pStyle w:val="Pr-formataoHTML"/>
        <w:spacing w:line="360" w:lineRule="auto"/>
        <w:jc w:val="both"/>
        <w:rPr>
          <w:rStyle w:val="y2iqfc"/>
          <w:rFonts w:ascii="Arial" w:eastAsiaTheme="majorEastAsia" w:hAnsi="Arial" w:cs="Arial"/>
          <w:sz w:val="24"/>
          <w:szCs w:val="24"/>
          <w:lang w:val="pt-PT"/>
        </w:rPr>
      </w:pPr>
      <w:r w:rsidRPr="008224F0">
        <w:rPr>
          <w:rStyle w:val="y2iqfc"/>
          <w:rFonts w:ascii="Arial" w:eastAsiaTheme="majorEastAsia" w:hAnsi="Arial" w:cs="Arial"/>
          <w:sz w:val="24"/>
          <w:szCs w:val="24"/>
          <w:lang w:val="pt-PT"/>
        </w:rPr>
        <w:t>O desempenho de um aluno depende de diversas causas e não pode ser atribuído apenas à motivação. Como explica Pereira (2015), o desempenho de um aluno depende de múltiplas variáveis ​​de ordem emocional, motivacional, mental, além de outros fatores internos e externos.</w:t>
      </w:r>
    </w:p>
    <w:p w14:paraId="1BCEA270" w14:textId="27DD582C" w:rsidR="008224F0" w:rsidRPr="008224F0" w:rsidRDefault="008224F0" w:rsidP="008224F0">
      <w:pPr>
        <w:pStyle w:val="Pr-formataoHTML"/>
        <w:spacing w:line="360" w:lineRule="auto"/>
        <w:jc w:val="both"/>
        <w:rPr>
          <w:rStyle w:val="y2iqfc"/>
          <w:rFonts w:ascii="Arial" w:eastAsiaTheme="majorEastAsia" w:hAnsi="Arial" w:cs="Arial"/>
          <w:sz w:val="24"/>
          <w:szCs w:val="24"/>
          <w:lang w:val="pt-PT"/>
        </w:rPr>
      </w:pPr>
      <w:r w:rsidRPr="008224F0">
        <w:rPr>
          <w:rStyle w:val="y2iqfc"/>
          <w:rFonts w:ascii="Arial" w:eastAsiaTheme="majorEastAsia" w:hAnsi="Arial" w:cs="Arial"/>
          <w:sz w:val="24"/>
          <w:szCs w:val="24"/>
          <w:lang w:val="pt-PT"/>
        </w:rPr>
        <w:t xml:space="preserve">As instituições educativas, entre as suas muitas responsabilidades, também têm a tarefa de fornecer ferramentas para a aprendizagem. Segundo Paulo Freire (1996), “ensinar não é transferência de conhecimento, mas </w:t>
      </w:r>
      <w:r w:rsidR="001603AC">
        <w:rPr>
          <w:rStyle w:val="y2iqfc"/>
          <w:rFonts w:ascii="Arial" w:eastAsiaTheme="majorEastAsia" w:hAnsi="Arial" w:cs="Arial"/>
          <w:sz w:val="24"/>
          <w:szCs w:val="24"/>
          <w:lang w:val="pt-PT"/>
        </w:rPr>
        <w:t xml:space="preserve">a </w:t>
      </w:r>
      <w:r w:rsidRPr="008224F0">
        <w:rPr>
          <w:rStyle w:val="y2iqfc"/>
          <w:rFonts w:ascii="Arial" w:eastAsiaTheme="majorEastAsia" w:hAnsi="Arial" w:cs="Arial"/>
          <w:sz w:val="24"/>
          <w:szCs w:val="24"/>
          <w:lang w:val="pt-PT"/>
        </w:rPr>
        <w:t>criação de possibilidades para sua pró</w:t>
      </w:r>
      <w:r>
        <w:rPr>
          <w:rStyle w:val="y2iqfc"/>
          <w:rFonts w:ascii="Arial" w:eastAsiaTheme="majorEastAsia" w:hAnsi="Arial" w:cs="Arial"/>
          <w:sz w:val="24"/>
          <w:szCs w:val="24"/>
          <w:lang w:val="pt-PT"/>
        </w:rPr>
        <w:t>p</w:t>
      </w:r>
      <w:r w:rsidRPr="008224F0">
        <w:rPr>
          <w:rStyle w:val="y2iqfc"/>
          <w:rFonts w:ascii="Arial" w:eastAsiaTheme="majorEastAsia" w:hAnsi="Arial" w:cs="Arial"/>
          <w:sz w:val="24"/>
          <w:szCs w:val="24"/>
          <w:lang w:val="pt-PT"/>
        </w:rPr>
        <w:t>ria produção ou construção”.</w:t>
      </w:r>
    </w:p>
    <w:p w14:paraId="2B58A67B" w14:textId="31256C27" w:rsidR="008224F0" w:rsidRPr="008224F0" w:rsidRDefault="008224F0" w:rsidP="008224F0">
      <w:pPr>
        <w:pStyle w:val="Pr-formataoHTML"/>
        <w:spacing w:line="360" w:lineRule="auto"/>
        <w:jc w:val="both"/>
        <w:rPr>
          <w:rStyle w:val="y2iqfc"/>
          <w:rFonts w:ascii="Arial" w:eastAsiaTheme="majorEastAsia" w:hAnsi="Arial" w:cs="Arial"/>
          <w:sz w:val="24"/>
          <w:szCs w:val="24"/>
          <w:lang w:val="pt-PT"/>
        </w:rPr>
      </w:pPr>
      <w:r w:rsidRPr="008224F0">
        <w:rPr>
          <w:rStyle w:val="y2iqfc"/>
          <w:rFonts w:ascii="Arial" w:eastAsiaTheme="majorEastAsia" w:hAnsi="Arial" w:cs="Arial"/>
          <w:sz w:val="24"/>
          <w:szCs w:val="24"/>
          <w:lang w:val="pt-PT"/>
        </w:rPr>
        <w:t>O objetivo deste trabalho foi desenvolver hipóteses, baseadas no rigor científico, para a criação de um sistema como ferramenta para proporcionar aprendizagem acessível na área do conhecimento computacional, especificamente em sistemas embarcados, utilizando ferramentas semelhantes às utilizadas neste projeto.</w:t>
      </w:r>
    </w:p>
    <w:p w14:paraId="6E341169" w14:textId="5744DAD8" w:rsidR="008224F0" w:rsidRPr="008224F0" w:rsidRDefault="008224F0" w:rsidP="008224F0">
      <w:pPr>
        <w:pStyle w:val="Pr-formataoHTML"/>
        <w:spacing w:line="360" w:lineRule="auto"/>
        <w:jc w:val="both"/>
        <w:rPr>
          <w:rStyle w:val="y2iqfc"/>
          <w:rFonts w:ascii="Arial" w:eastAsiaTheme="majorEastAsia" w:hAnsi="Arial" w:cs="Arial"/>
          <w:sz w:val="24"/>
          <w:szCs w:val="24"/>
          <w:lang w:val="pt-PT"/>
        </w:rPr>
      </w:pPr>
      <w:r w:rsidRPr="008224F0">
        <w:rPr>
          <w:rStyle w:val="y2iqfc"/>
          <w:rFonts w:ascii="Arial" w:eastAsiaTheme="majorEastAsia" w:hAnsi="Arial" w:cs="Arial"/>
          <w:sz w:val="24"/>
          <w:szCs w:val="24"/>
          <w:lang w:val="pt-PT"/>
        </w:rPr>
        <w:t>A hipótese é que um sistema de aprendizagem em sistemas embarcados contribuiria para a construção do conhecimento de forma acessível a todos. A sua natureza interativa e fácil de usar pode servir como estimulante para a aprendizagem e inovação contínuas, beneficiando tanto os indivíduos como a sociedade como um todo.</w:t>
      </w:r>
    </w:p>
    <w:p w14:paraId="25B7D98E" w14:textId="40123DB6" w:rsidR="00A72100" w:rsidRDefault="008224F0" w:rsidP="008224F0">
      <w:pPr>
        <w:pStyle w:val="Pr-formataoHTML"/>
        <w:spacing w:line="360" w:lineRule="auto"/>
        <w:jc w:val="both"/>
        <w:rPr>
          <w:rStyle w:val="y2iqfc"/>
          <w:rFonts w:ascii="Arial" w:eastAsiaTheme="majorEastAsia" w:hAnsi="Arial" w:cs="Arial"/>
          <w:sz w:val="24"/>
          <w:szCs w:val="24"/>
          <w:lang w:val="pt-PT"/>
        </w:rPr>
        <w:sectPr w:rsidR="00A72100" w:rsidSect="00193E1B">
          <w:headerReference w:type="default" r:id="rId80"/>
          <w:footerReference w:type="default" r:id="rId81"/>
          <w:pgSz w:w="11906" w:h="16838"/>
          <w:pgMar w:top="1701" w:right="1134" w:bottom="1134" w:left="1701" w:header="709" w:footer="709" w:gutter="0"/>
          <w:pgNumType w:start="14"/>
          <w:cols w:space="708"/>
          <w:docGrid w:linePitch="360"/>
        </w:sectPr>
      </w:pPr>
      <w:r w:rsidRPr="008224F0">
        <w:rPr>
          <w:rStyle w:val="y2iqfc"/>
          <w:rFonts w:ascii="Arial" w:eastAsiaTheme="majorEastAsia" w:hAnsi="Arial" w:cs="Arial"/>
          <w:sz w:val="24"/>
          <w:szCs w:val="24"/>
          <w:lang w:val="pt-PT"/>
        </w:rPr>
        <w:t>Como desenvolvedores e projetistas desta hipótese para resolver a desafiadora questão da disponibilidade e acessibilidade do conhecimento, juntamente com a educação híbrida, consideramos a ferramenta como uma solução satisfatória para o problema colocado pela falta de componentes eletrônicos para a aprendizagem d</w:t>
      </w:r>
      <w:r w:rsidR="00A72100">
        <w:rPr>
          <w:rStyle w:val="y2iqfc"/>
          <w:rFonts w:ascii="Arial" w:eastAsiaTheme="majorEastAsia" w:hAnsi="Arial" w:cs="Arial"/>
          <w:sz w:val="24"/>
          <w:szCs w:val="24"/>
          <w:lang w:val="pt-PT"/>
        </w:rPr>
        <w:t>e alunos de sistemas embarcad</w:t>
      </w:r>
    </w:p>
    <w:p w14:paraId="69701F1A" w14:textId="733330C7" w:rsidR="007461C8" w:rsidRPr="00C61C3A" w:rsidRDefault="00E92A54" w:rsidP="00A72100">
      <w:pPr>
        <w:pStyle w:val="Ttulo1"/>
        <w:numPr>
          <w:ilvl w:val="0"/>
          <w:numId w:val="0"/>
        </w:numPr>
        <w:spacing w:line="240" w:lineRule="auto"/>
      </w:pPr>
      <w:bookmarkStart w:id="203" w:name="_Toc152661752"/>
      <w:bookmarkStart w:id="204" w:name="_GoBack"/>
      <w:bookmarkEnd w:id="204"/>
      <w:r w:rsidRPr="00E92A54">
        <w:lastRenderedPageBreak/>
        <w:t>REFERÊNCIAS</w:t>
      </w:r>
      <w:bookmarkEnd w:id="202"/>
      <w:bookmarkEnd w:id="203"/>
    </w:p>
    <w:p w14:paraId="7916A9D7" w14:textId="33EEC108" w:rsidR="007461C8" w:rsidRPr="007461C8"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BARBOSA, </w:t>
      </w:r>
      <w:proofErr w:type="spellStart"/>
      <w:r w:rsidRPr="00070ADE">
        <w:rPr>
          <w:rFonts w:eastAsia="Times New Roman" w:cs="Arial"/>
          <w:color w:val="000000"/>
          <w:kern w:val="0"/>
          <w:szCs w:val="24"/>
          <w:lang w:eastAsia="pt-BR"/>
          <w14:ligatures w14:val="none"/>
        </w:rPr>
        <w:t>Derick</w:t>
      </w:r>
      <w:proofErr w:type="spellEnd"/>
      <w:r w:rsidRPr="00070ADE">
        <w:rPr>
          <w:rFonts w:eastAsia="Times New Roman" w:cs="Arial"/>
          <w:color w:val="000000"/>
          <w:kern w:val="0"/>
          <w:szCs w:val="24"/>
          <w:lang w:eastAsia="pt-BR"/>
          <w14:ligatures w14:val="none"/>
        </w:rPr>
        <w:t xml:space="preserve"> </w:t>
      </w:r>
      <w:proofErr w:type="spellStart"/>
      <w:r w:rsidRPr="00070ADE">
        <w:rPr>
          <w:rFonts w:eastAsia="Times New Roman" w:cs="Arial"/>
          <w:color w:val="000000"/>
          <w:kern w:val="0"/>
          <w:szCs w:val="24"/>
          <w:lang w:eastAsia="pt-BR"/>
          <w14:ligatures w14:val="none"/>
        </w:rPr>
        <w:t>Mazelli</w:t>
      </w:r>
      <w:proofErr w:type="spellEnd"/>
      <w:r w:rsidRPr="00070ADE">
        <w:rPr>
          <w:rFonts w:eastAsia="Times New Roman" w:cs="Arial"/>
          <w:color w:val="000000"/>
          <w:kern w:val="0"/>
          <w:szCs w:val="24"/>
          <w:lang w:eastAsia="pt-BR"/>
          <w14:ligatures w14:val="none"/>
        </w:rPr>
        <w:t xml:space="preserve">; CANDIOTO, Katia Cristiane </w:t>
      </w:r>
      <w:proofErr w:type="spellStart"/>
      <w:r w:rsidRPr="00070ADE">
        <w:rPr>
          <w:rFonts w:eastAsia="Times New Roman" w:cs="Arial"/>
          <w:color w:val="000000"/>
          <w:kern w:val="0"/>
          <w:szCs w:val="24"/>
          <w:lang w:eastAsia="pt-BR"/>
          <w14:ligatures w14:val="none"/>
        </w:rPr>
        <w:t>Gandolpho</w:t>
      </w:r>
      <w:proofErr w:type="spellEnd"/>
      <w:r w:rsidRPr="00070ADE">
        <w:rPr>
          <w:rFonts w:eastAsia="Times New Roman" w:cs="Arial"/>
          <w:color w:val="000000"/>
          <w:kern w:val="0"/>
          <w:szCs w:val="24"/>
          <w:lang w:eastAsia="pt-BR"/>
          <w14:ligatures w14:val="none"/>
        </w:rPr>
        <w:t>. </w:t>
      </w:r>
      <w:r w:rsidRPr="00070ADE">
        <w:rPr>
          <w:rFonts w:eastAsia="Times New Roman" w:cs="Arial"/>
          <w:b/>
          <w:bCs/>
          <w:color w:val="000000"/>
          <w:kern w:val="0"/>
          <w:szCs w:val="24"/>
          <w:lang w:eastAsia="pt-BR"/>
          <w14:ligatures w14:val="none"/>
        </w:rPr>
        <w:t>PROTOTIPAGEM ELETRÔNICA COM ARDUINO</w:t>
      </w:r>
      <w:r w:rsidRPr="00070ADE">
        <w:rPr>
          <w:rFonts w:eastAsia="Times New Roman" w:cs="Arial"/>
          <w:color w:val="000000"/>
          <w:kern w:val="0"/>
          <w:szCs w:val="24"/>
          <w:lang w:eastAsia="pt-BR"/>
          <w14:ligatures w14:val="none"/>
        </w:rPr>
        <w:t xml:space="preserve">. Jundiaí, </w:t>
      </w:r>
      <w:proofErr w:type="spellStart"/>
      <w:r w:rsidRPr="00070ADE">
        <w:rPr>
          <w:rFonts w:eastAsia="Times New Roman" w:cs="Arial"/>
          <w:color w:val="000000"/>
          <w:kern w:val="0"/>
          <w:szCs w:val="24"/>
          <w:lang w:eastAsia="pt-BR"/>
          <w14:ligatures w14:val="none"/>
        </w:rPr>
        <w:t>Sp</w:t>
      </w:r>
      <w:proofErr w:type="spellEnd"/>
      <w:r w:rsidRPr="00070ADE">
        <w:rPr>
          <w:rFonts w:eastAsia="Times New Roman" w:cs="Arial"/>
          <w:color w:val="000000"/>
          <w:kern w:val="0"/>
          <w:szCs w:val="24"/>
          <w:lang w:eastAsia="pt-BR"/>
          <w14:ligatures w14:val="none"/>
        </w:rPr>
        <w:t>: Edições Brasil, 2022. 67 p.</w:t>
      </w:r>
    </w:p>
    <w:p w14:paraId="5715E42F" w14:textId="1C796FAF" w:rsidR="00547C38" w:rsidRPr="009A1174" w:rsidRDefault="00235281" w:rsidP="0005143C">
      <w:pPr>
        <w:spacing w:before="240" w:after="240" w:line="240" w:lineRule="auto"/>
        <w:jc w:val="left"/>
        <w:rPr>
          <w:rFonts w:eastAsia="Times New Roman" w:cs="Arial"/>
          <w:color w:val="000000"/>
          <w:kern w:val="0"/>
          <w:szCs w:val="24"/>
          <w:lang w:eastAsia="pt-BR"/>
          <w14:ligatures w14:val="none"/>
        </w:rPr>
      </w:pPr>
      <w:r>
        <w:rPr>
          <w:rFonts w:eastAsia="Times New Roman" w:cs="Arial"/>
          <w:color w:val="000000"/>
          <w:kern w:val="0"/>
          <w:szCs w:val="24"/>
          <w:lang w:eastAsia="pt-BR"/>
          <w14:ligatures w14:val="none"/>
        </w:rPr>
        <w:t xml:space="preserve"> </w:t>
      </w:r>
    </w:p>
    <w:p w14:paraId="2019DCE0" w14:textId="0AF1616E" w:rsidR="00E860CA" w:rsidRPr="009A1174" w:rsidRDefault="00E860CA" w:rsidP="009E44D0">
      <w:pPr>
        <w:pStyle w:val="pf0"/>
        <w:rPr>
          <w:rStyle w:val="cf21"/>
          <w:rFonts w:ascii="Arial" w:eastAsiaTheme="majorEastAsia" w:hAnsi="Arial" w:cs="Arial"/>
          <w:b w:val="0"/>
          <w:bCs w:val="0"/>
          <w:i w:val="0"/>
          <w:iCs w:val="0"/>
          <w:sz w:val="24"/>
          <w:szCs w:val="24"/>
        </w:rPr>
      </w:pPr>
      <w:r w:rsidRPr="009A1174">
        <w:rPr>
          <w:rStyle w:val="cf01"/>
          <w:rFonts w:ascii="Arial" w:eastAsiaTheme="majorEastAsia" w:hAnsi="Arial" w:cs="Arial"/>
          <w:sz w:val="24"/>
          <w:szCs w:val="24"/>
        </w:rPr>
        <w:t xml:space="preserve">BARBOSA, Fabio José Marques </w:t>
      </w:r>
      <w:r w:rsidRPr="009A1174">
        <w:rPr>
          <w:rStyle w:val="cf11"/>
          <w:rFonts w:ascii="Arial" w:eastAsiaTheme="majorEastAsia" w:hAnsi="Arial" w:cs="Arial"/>
          <w:sz w:val="24"/>
          <w:szCs w:val="24"/>
        </w:rPr>
        <w:t>e</w:t>
      </w:r>
      <w:r w:rsidRPr="009A1174">
        <w:rPr>
          <w:rStyle w:val="cf11"/>
          <w:rFonts w:ascii="Arial" w:eastAsiaTheme="majorEastAsia" w:hAnsi="Arial" w:cs="Arial"/>
          <w:i w:val="0"/>
          <w:iCs w:val="0"/>
          <w:sz w:val="24"/>
          <w:szCs w:val="24"/>
        </w:rPr>
        <w:t xml:space="preserve">t al. Visualização da Informação e Métodos Visuais como Ferramentas Estratégicas para o Gerenciamento de Projetos. </w:t>
      </w:r>
      <w:r w:rsidRPr="009A1174">
        <w:rPr>
          <w:rStyle w:val="cf21"/>
          <w:rFonts w:ascii="Arial" w:eastAsiaTheme="majorEastAsia" w:hAnsi="Arial" w:cs="Arial"/>
          <w:i w:val="0"/>
          <w:iCs w:val="0"/>
          <w:sz w:val="24"/>
          <w:szCs w:val="24"/>
        </w:rPr>
        <w:t xml:space="preserve">Revista de Gestão e Projetos, [S.L.], v. 9, n. 1, p. 102-114, </w:t>
      </w:r>
      <w:proofErr w:type="gramStart"/>
      <w:r w:rsidRPr="009A1174">
        <w:rPr>
          <w:rStyle w:val="cf21"/>
          <w:rFonts w:ascii="Arial" w:eastAsiaTheme="majorEastAsia" w:hAnsi="Arial" w:cs="Arial"/>
          <w:i w:val="0"/>
          <w:iCs w:val="0"/>
          <w:sz w:val="24"/>
          <w:szCs w:val="24"/>
        </w:rPr>
        <w:t>3 maio 2018</w:t>
      </w:r>
      <w:proofErr w:type="gramEnd"/>
      <w:r w:rsidRPr="009A1174">
        <w:rPr>
          <w:rStyle w:val="cf21"/>
          <w:rFonts w:ascii="Arial" w:eastAsiaTheme="majorEastAsia" w:hAnsi="Arial" w:cs="Arial"/>
          <w:i w:val="0"/>
          <w:iCs w:val="0"/>
          <w:sz w:val="24"/>
          <w:szCs w:val="24"/>
        </w:rPr>
        <w:t xml:space="preserve">. </w:t>
      </w:r>
      <w:proofErr w:type="spellStart"/>
      <w:r w:rsidRPr="009A1174">
        <w:rPr>
          <w:rStyle w:val="cf21"/>
          <w:rFonts w:ascii="Arial" w:eastAsiaTheme="majorEastAsia" w:hAnsi="Arial" w:cs="Arial"/>
          <w:i w:val="0"/>
          <w:iCs w:val="0"/>
          <w:sz w:val="24"/>
          <w:szCs w:val="24"/>
        </w:rPr>
        <w:t>University</w:t>
      </w:r>
      <w:proofErr w:type="spellEnd"/>
      <w:r w:rsidRPr="009A1174">
        <w:rPr>
          <w:rStyle w:val="cf21"/>
          <w:rFonts w:ascii="Arial" w:eastAsiaTheme="majorEastAsia" w:hAnsi="Arial" w:cs="Arial"/>
          <w:i w:val="0"/>
          <w:iCs w:val="0"/>
          <w:sz w:val="24"/>
          <w:szCs w:val="24"/>
        </w:rPr>
        <w:t xml:space="preserve"> Nove de Julho. http://dx.doi.org/10.5585/gep.v9i1.635.</w:t>
      </w:r>
      <w:r w:rsidRPr="009A1174">
        <w:rPr>
          <w:rStyle w:val="cf21"/>
          <w:rFonts w:ascii="Arial" w:eastAsiaTheme="majorEastAsia" w:hAnsi="Arial" w:cs="Arial"/>
          <w:sz w:val="24"/>
          <w:szCs w:val="24"/>
        </w:rPr>
        <w:t xml:space="preserve"> </w:t>
      </w:r>
      <w:r w:rsidRPr="009A1174">
        <w:rPr>
          <w:rStyle w:val="cf21"/>
          <w:rFonts w:ascii="Arial" w:eastAsiaTheme="majorEastAsia" w:hAnsi="Arial" w:cs="Arial"/>
          <w:b w:val="0"/>
          <w:bCs w:val="0"/>
          <w:i w:val="0"/>
          <w:iCs w:val="0"/>
          <w:sz w:val="24"/>
          <w:szCs w:val="24"/>
        </w:rPr>
        <w:t>Disponível em: https://periodicos.uninove.br/gep/article/view/9685/0. Acesso em: 09 jul. 2023.</w:t>
      </w:r>
    </w:p>
    <w:p w14:paraId="0EB0ED8C" w14:textId="77777777" w:rsidR="007461C8" w:rsidRPr="009A1174" w:rsidRDefault="007461C8" w:rsidP="009E44D0">
      <w:pPr>
        <w:pStyle w:val="pf0"/>
        <w:rPr>
          <w:rFonts w:ascii="Arial" w:hAnsi="Arial" w:cs="Arial"/>
        </w:rPr>
      </w:pPr>
    </w:p>
    <w:p w14:paraId="4490B85C" w14:textId="0CCE4195" w:rsidR="00276A2A" w:rsidRPr="009A1174" w:rsidRDefault="00292587" w:rsidP="0005143C">
      <w:pPr>
        <w:spacing w:before="240" w:after="240" w:line="240" w:lineRule="auto"/>
        <w:jc w:val="left"/>
        <w:rPr>
          <w:rFonts w:eastAsia="Times New Roman" w:cs="Arial"/>
          <w:color w:val="000000"/>
          <w:kern w:val="0"/>
          <w:szCs w:val="24"/>
          <w:lang w:eastAsia="pt-BR"/>
          <w14:ligatures w14:val="none"/>
        </w:rPr>
      </w:pPr>
      <w:r w:rsidRPr="00292587">
        <w:rPr>
          <w:rFonts w:eastAsia="Times New Roman" w:cs="Arial"/>
          <w:color w:val="000000"/>
          <w:kern w:val="0"/>
          <w:szCs w:val="24"/>
          <w:lang w:eastAsia="pt-BR"/>
          <w14:ligatures w14:val="none"/>
        </w:rPr>
        <w:t xml:space="preserve">BAULÉ, Daniel de Souza. </w:t>
      </w:r>
      <w:r w:rsidRPr="00292587">
        <w:rPr>
          <w:rFonts w:eastAsia="Times New Roman" w:cs="Arial"/>
          <w:b/>
          <w:bCs/>
          <w:color w:val="000000"/>
          <w:kern w:val="0"/>
          <w:szCs w:val="24"/>
          <w:lang w:eastAsia="pt-BR"/>
          <w14:ligatures w14:val="none"/>
        </w:rPr>
        <w:t xml:space="preserve">Desenvolvimento de um modelo de geração automática de </w:t>
      </w:r>
      <w:proofErr w:type="spellStart"/>
      <w:r w:rsidRPr="00292587">
        <w:rPr>
          <w:rFonts w:eastAsia="Times New Roman" w:cs="Arial"/>
          <w:b/>
          <w:bCs/>
          <w:color w:val="000000"/>
          <w:kern w:val="0"/>
          <w:szCs w:val="24"/>
          <w:lang w:eastAsia="pt-BR"/>
          <w14:ligatures w14:val="none"/>
        </w:rPr>
        <w:t>wireframes</w:t>
      </w:r>
      <w:proofErr w:type="spellEnd"/>
      <w:r w:rsidRPr="00292587">
        <w:rPr>
          <w:rFonts w:eastAsia="Times New Roman" w:cs="Arial"/>
          <w:b/>
          <w:bCs/>
          <w:color w:val="000000"/>
          <w:kern w:val="0"/>
          <w:szCs w:val="24"/>
          <w:lang w:eastAsia="pt-BR"/>
          <w14:ligatures w14:val="none"/>
        </w:rPr>
        <w:t xml:space="preserve"> no </w:t>
      </w:r>
      <w:proofErr w:type="spellStart"/>
      <w:r w:rsidRPr="00292587">
        <w:rPr>
          <w:rFonts w:eastAsia="Times New Roman" w:cs="Arial"/>
          <w:b/>
          <w:bCs/>
          <w:color w:val="000000"/>
          <w:kern w:val="0"/>
          <w:szCs w:val="24"/>
          <w:lang w:eastAsia="pt-BR"/>
          <w14:ligatures w14:val="none"/>
        </w:rPr>
        <w:t>app</w:t>
      </w:r>
      <w:proofErr w:type="spellEnd"/>
      <w:r w:rsidRPr="00292587">
        <w:rPr>
          <w:rFonts w:eastAsia="Times New Roman" w:cs="Arial"/>
          <w:b/>
          <w:bCs/>
          <w:color w:val="000000"/>
          <w:kern w:val="0"/>
          <w:szCs w:val="24"/>
          <w:lang w:eastAsia="pt-BR"/>
          <w14:ligatures w14:val="none"/>
        </w:rPr>
        <w:t xml:space="preserve"> inventor a partir de sketches usando </w:t>
      </w:r>
      <w:proofErr w:type="spellStart"/>
      <w:r w:rsidRPr="00292587">
        <w:rPr>
          <w:rFonts w:eastAsia="Times New Roman" w:cs="Arial"/>
          <w:b/>
          <w:bCs/>
          <w:color w:val="000000"/>
          <w:kern w:val="0"/>
          <w:szCs w:val="24"/>
          <w:lang w:eastAsia="pt-BR"/>
          <w14:ligatures w14:val="none"/>
        </w:rPr>
        <w:t>deep</w:t>
      </w:r>
      <w:proofErr w:type="spellEnd"/>
      <w:r w:rsidRPr="00292587">
        <w:rPr>
          <w:rFonts w:eastAsia="Times New Roman" w:cs="Arial"/>
          <w:b/>
          <w:bCs/>
          <w:color w:val="000000"/>
          <w:kern w:val="0"/>
          <w:szCs w:val="24"/>
          <w:lang w:eastAsia="pt-BR"/>
          <w14:ligatures w14:val="none"/>
        </w:rPr>
        <w:t xml:space="preserve"> </w:t>
      </w:r>
      <w:proofErr w:type="spellStart"/>
      <w:r w:rsidRPr="00292587">
        <w:rPr>
          <w:rFonts w:eastAsia="Times New Roman" w:cs="Arial"/>
          <w:b/>
          <w:bCs/>
          <w:color w:val="000000"/>
          <w:kern w:val="0"/>
          <w:szCs w:val="24"/>
          <w:lang w:eastAsia="pt-BR"/>
          <w14:ligatures w14:val="none"/>
        </w:rPr>
        <w:t>learning</w:t>
      </w:r>
      <w:proofErr w:type="spellEnd"/>
      <w:r w:rsidRPr="00292587">
        <w:rPr>
          <w:rFonts w:eastAsia="Times New Roman" w:cs="Arial"/>
          <w:color w:val="000000"/>
          <w:kern w:val="0"/>
          <w:szCs w:val="24"/>
          <w:lang w:eastAsia="pt-BR"/>
          <w14:ligatures w14:val="none"/>
        </w:rPr>
        <w:t>. 2020. 166 f. TCC (Graduação) - Curso de Ciências da Computação, Informática e Estatística, Universidade Federal de Santa Catarina, Florianópolis, 2020. Disponível em: https://repositorio.ufsc.br/handle/123456789/218145. Acesso em: 19 jul. 2023.</w:t>
      </w:r>
    </w:p>
    <w:p w14:paraId="73ECDECE" w14:textId="77777777" w:rsidR="00547C38" w:rsidRPr="009A1174" w:rsidRDefault="00547C38" w:rsidP="0005143C">
      <w:pPr>
        <w:spacing w:before="240" w:after="240" w:line="240" w:lineRule="auto"/>
        <w:jc w:val="left"/>
        <w:rPr>
          <w:rFonts w:eastAsia="Times New Roman" w:cs="Arial"/>
          <w:color w:val="000000"/>
          <w:kern w:val="0"/>
          <w:szCs w:val="24"/>
          <w:lang w:eastAsia="pt-BR"/>
          <w14:ligatures w14:val="none"/>
        </w:rPr>
      </w:pPr>
    </w:p>
    <w:p w14:paraId="70D87767" w14:textId="0B8126B6" w:rsidR="00F8389A" w:rsidRPr="009A1174" w:rsidRDefault="00F8389A" w:rsidP="00E45CAB">
      <w:pPr>
        <w:spacing w:after="0" w:line="240" w:lineRule="auto"/>
        <w:jc w:val="left"/>
        <w:textAlignment w:val="baseline"/>
        <w:rPr>
          <w:rFonts w:eastAsia="Times New Roman" w:cs="Arial"/>
          <w:kern w:val="0"/>
          <w:szCs w:val="24"/>
          <w:lang w:eastAsia="pt-BR"/>
          <w14:ligatures w14:val="none"/>
        </w:rPr>
      </w:pPr>
      <w:r w:rsidRPr="00F8389A">
        <w:rPr>
          <w:rFonts w:eastAsia="Times New Roman" w:cs="Arial"/>
          <w:kern w:val="0"/>
          <w:szCs w:val="24"/>
          <w:bdr w:val="none" w:sz="0" w:space="0" w:color="auto" w:frame="1"/>
          <w:lang w:eastAsia="pt-BR"/>
          <w14:ligatures w14:val="none"/>
        </w:rPr>
        <w:t xml:space="preserve">BOOCH, </w:t>
      </w:r>
      <w:proofErr w:type="spellStart"/>
      <w:r w:rsidRPr="00F8389A">
        <w:rPr>
          <w:rFonts w:eastAsia="Times New Roman" w:cs="Arial"/>
          <w:kern w:val="0"/>
          <w:szCs w:val="24"/>
          <w:bdr w:val="none" w:sz="0" w:space="0" w:color="auto" w:frame="1"/>
          <w:lang w:eastAsia="pt-BR"/>
          <w14:ligatures w14:val="none"/>
        </w:rPr>
        <w:t>Grady</w:t>
      </w:r>
      <w:proofErr w:type="spellEnd"/>
      <w:r w:rsidRPr="00F8389A">
        <w:rPr>
          <w:rFonts w:eastAsia="Times New Roman" w:cs="Arial"/>
          <w:kern w:val="0"/>
          <w:szCs w:val="24"/>
          <w:bdr w:val="none" w:sz="0" w:space="0" w:color="auto" w:frame="1"/>
          <w:lang w:eastAsia="pt-BR"/>
          <w14:ligatures w14:val="none"/>
        </w:rPr>
        <w:t xml:space="preserve">; JACOBSON, Ivar; RUMBAUGH, James. </w:t>
      </w:r>
      <w:r w:rsidRPr="00F8389A">
        <w:rPr>
          <w:rFonts w:eastAsia="Times New Roman" w:cs="Arial"/>
          <w:b/>
          <w:bCs/>
          <w:kern w:val="0"/>
          <w:szCs w:val="24"/>
          <w:bdr w:val="none" w:sz="0" w:space="0" w:color="auto" w:frame="1"/>
          <w:lang w:eastAsia="pt-BR"/>
          <w14:ligatures w14:val="none"/>
        </w:rPr>
        <w:t>UML: guia do usuário</w:t>
      </w:r>
      <w:r w:rsidRPr="00F8389A">
        <w:rPr>
          <w:rFonts w:eastAsia="Times New Roman" w:cs="Arial"/>
          <w:kern w:val="0"/>
          <w:szCs w:val="24"/>
          <w:bdr w:val="none" w:sz="0" w:space="0" w:color="auto" w:frame="1"/>
          <w:lang w:eastAsia="pt-BR"/>
          <w14:ligatures w14:val="none"/>
        </w:rPr>
        <w:t>. 2. ed.</w:t>
      </w:r>
      <w:r w:rsidR="00A30BF9" w:rsidRPr="009A1174">
        <w:rPr>
          <w:rFonts w:eastAsia="Times New Roman" w:cs="Arial"/>
          <w:kern w:val="0"/>
          <w:szCs w:val="24"/>
          <w:bdr w:val="none" w:sz="0" w:space="0" w:color="auto" w:frame="1"/>
          <w:lang w:eastAsia="pt-BR"/>
          <w14:ligatures w14:val="none"/>
        </w:rPr>
        <w:t xml:space="preserve"> </w:t>
      </w:r>
      <w:r w:rsidRPr="00F8389A">
        <w:rPr>
          <w:rFonts w:eastAsia="Times New Roman" w:cs="Arial"/>
          <w:kern w:val="0"/>
          <w:szCs w:val="24"/>
          <w:bdr w:val="none" w:sz="0" w:space="0" w:color="auto" w:frame="1"/>
          <w:lang w:eastAsia="pt-BR"/>
          <w14:ligatures w14:val="none"/>
        </w:rPr>
        <w:t xml:space="preserve">Rio de Janeiro: </w:t>
      </w:r>
      <w:proofErr w:type="spellStart"/>
      <w:r w:rsidRPr="00F8389A">
        <w:rPr>
          <w:rFonts w:eastAsia="Times New Roman" w:cs="Arial"/>
          <w:kern w:val="0"/>
          <w:szCs w:val="24"/>
          <w:bdr w:val="none" w:sz="0" w:space="0" w:color="auto" w:frame="1"/>
          <w:lang w:eastAsia="pt-BR"/>
          <w14:ligatures w14:val="none"/>
        </w:rPr>
        <w:t>Elsevier</w:t>
      </w:r>
      <w:proofErr w:type="spellEnd"/>
      <w:r w:rsidRPr="00F8389A">
        <w:rPr>
          <w:rFonts w:eastAsia="Times New Roman" w:cs="Arial"/>
          <w:kern w:val="0"/>
          <w:szCs w:val="24"/>
          <w:bdr w:val="none" w:sz="0" w:space="0" w:color="auto" w:frame="1"/>
          <w:lang w:eastAsia="pt-BR"/>
          <w14:ligatures w14:val="none"/>
        </w:rPr>
        <w:t>, 2006. 473 p. ISBN 9788535217841.</w:t>
      </w:r>
      <w:r w:rsidRPr="00F8389A">
        <w:rPr>
          <w:rFonts w:eastAsia="Times New Roman" w:cs="Arial"/>
          <w:vanish/>
          <w:kern w:val="0"/>
          <w:szCs w:val="24"/>
          <w:lang w:eastAsia="pt-BR"/>
          <w14:ligatures w14:val="none"/>
        </w:rPr>
        <w:t>Parte superior do formulário</w:t>
      </w:r>
    </w:p>
    <w:p w14:paraId="5ECF1293" w14:textId="77777777" w:rsidR="00F8389A" w:rsidRPr="009A1174" w:rsidRDefault="00F8389A" w:rsidP="0005143C">
      <w:pPr>
        <w:spacing w:before="240" w:after="240" w:line="240" w:lineRule="auto"/>
        <w:jc w:val="left"/>
        <w:rPr>
          <w:rFonts w:eastAsia="Times New Roman" w:cs="Arial"/>
          <w:color w:val="000000"/>
          <w:kern w:val="0"/>
          <w:szCs w:val="24"/>
          <w:lang w:eastAsia="pt-BR"/>
          <w14:ligatures w14:val="none"/>
        </w:rPr>
      </w:pPr>
    </w:p>
    <w:p w14:paraId="0FA2C392" w14:textId="3814CD57" w:rsidR="00BE3248" w:rsidRDefault="00276A2A" w:rsidP="0005143C">
      <w:pPr>
        <w:spacing w:before="240" w:after="240" w:line="240" w:lineRule="auto"/>
        <w:jc w:val="left"/>
        <w:rPr>
          <w:rFonts w:cs="Arial"/>
          <w:shd w:val="clear" w:color="auto" w:fill="FFFFFF"/>
        </w:rPr>
      </w:pPr>
      <w:r w:rsidRPr="00606E7C">
        <w:rPr>
          <w:rFonts w:cs="Arial"/>
          <w:shd w:val="clear" w:color="auto" w:fill="FFFFFF"/>
        </w:rPr>
        <w:t>CARLUCCI, André </w:t>
      </w:r>
      <w:r w:rsidRPr="00606E7C">
        <w:rPr>
          <w:rStyle w:val="nfase"/>
          <w:rFonts w:cs="Arial"/>
          <w:shd w:val="clear" w:color="auto" w:fill="FFFFFF"/>
        </w:rPr>
        <w:t>et al</w:t>
      </w:r>
      <w:r w:rsidRPr="00606E7C">
        <w:rPr>
          <w:rFonts w:cs="Arial"/>
          <w:shd w:val="clear" w:color="auto" w:fill="FFFFFF"/>
        </w:rPr>
        <w:t>. </w:t>
      </w:r>
      <w:r w:rsidRPr="00606E7C">
        <w:rPr>
          <w:rStyle w:val="Forte"/>
          <w:rFonts w:cs="Arial"/>
          <w:shd w:val="clear" w:color="auto" w:fill="FFFFFF"/>
        </w:rPr>
        <w:t>C# Para Iniciantes</w:t>
      </w:r>
      <w:r w:rsidRPr="00606E7C">
        <w:rPr>
          <w:rFonts w:cs="Arial"/>
          <w:shd w:val="clear" w:color="auto" w:fill="FFFFFF"/>
        </w:rPr>
        <w:t xml:space="preserve">. São Paulo: Agência </w:t>
      </w:r>
      <w:proofErr w:type="spellStart"/>
      <w:r w:rsidRPr="00606E7C">
        <w:rPr>
          <w:rFonts w:cs="Arial"/>
          <w:shd w:val="clear" w:color="auto" w:fill="FFFFFF"/>
        </w:rPr>
        <w:t>Hex</w:t>
      </w:r>
      <w:proofErr w:type="spellEnd"/>
      <w:r w:rsidRPr="00606E7C">
        <w:rPr>
          <w:rFonts w:cs="Arial"/>
          <w:shd w:val="clear" w:color="auto" w:fill="FFFFFF"/>
        </w:rPr>
        <w:t>, 2021. Disponível em: https://livrocsharp.com.br/wp-content/uploads/dae-uploads/CSharpIniciantes.pdf. Acesso em: 01 jul. 2023.</w:t>
      </w:r>
    </w:p>
    <w:p w14:paraId="01078444" w14:textId="77777777" w:rsidR="00276A2A" w:rsidRPr="009A1174" w:rsidRDefault="00276A2A" w:rsidP="0005143C">
      <w:pPr>
        <w:spacing w:before="240" w:after="240" w:line="240" w:lineRule="auto"/>
        <w:jc w:val="left"/>
        <w:rPr>
          <w:rFonts w:eastAsia="Times New Roman" w:cs="Arial"/>
          <w:kern w:val="0"/>
          <w:szCs w:val="24"/>
          <w:lang w:eastAsia="pt-BR"/>
          <w14:ligatures w14:val="none"/>
        </w:rPr>
      </w:pPr>
    </w:p>
    <w:p w14:paraId="148C2EB6" w14:textId="580BC3EA" w:rsidR="00C61C3A" w:rsidRPr="009A1174" w:rsidRDefault="00CC5157" w:rsidP="005B2B41">
      <w:pPr>
        <w:spacing w:after="0" w:line="240" w:lineRule="auto"/>
        <w:jc w:val="left"/>
        <w:rPr>
          <w:rFonts w:eastAsia="Times New Roman" w:cs="Arial"/>
          <w:kern w:val="0"/>
          <w:szCs w:val="24"/>
          <w:lang w:eastAsia="pt-BR"/>
          <w14:ligatures w14:val="none"/>
        </w:rPr>
      </w:pPr>
      <w:r w:rsidRPr="009A1174">
        <w:rPr>
          <w:rFonts w:eastAsia="Times New Roman" w:cs="Arial"/>
          <w:kern w:val="0"/>
          <w:szCs w:val="24"/>
          <w:lang w:eastAsia="pt-BR"/>
          <w14:ligatures w14:val="none"/>
        </w:rPr>
        <w:t>CHRISTENSEN, Clayton M</w:t>
      </w:r>
      <w:r w:rsidR="005B2B41" w:rsidRPr="009A1174">
        <w:rPr>
          <w:rFonts w:eastAsia="Times New Roman" w:cs="Arial"/>
          <w:kern w:val="0"/>
          <w:szCs w:val="24"/>
          <w:lang w:eastAsia="pt-BR"/>
          <w14:ligatures w14:val="none"/>
        </w:rPr>
        <w:t xml:space="preserve">. </w:t>
      </w:r>
      <w:r w:rsidR="005B2B41" w:rsidRPr="009A1174">
        <w:rPr>
          <w:rFonts w:eastAsia="Times New Roman" w:cs="Arial"/>
          <w:i/>
          <w:iCs/>
          <w:kern w:val="0"/>
          <w:szCs w:val="24"/>
          <w:lang w:eastAsia="pt-BR"/>
          <w14:ligatures w14:val="none"/>
        </w:rPr>
        <w:t>et al</w:t>
      </w:r>
      <w:r w:rsidR="005B2B41" w:rsidRPr="009A1174">
        <w:rPr>
          <w:rFonts w:eastAsia="Times New Roman" w:cs="Arial"/>
          <w:kern w:val="0"/>
          <w:szCs w:val="24"/>
          <w:lang w:eastAsia="pt-BR"/>
          <w14:ligatures w14:val="none"/>
        </w:rPr>
        <w:t>.</w:t>
      </w:r>
      <w:r w:rsidRPr="009A1174">
        <w:rPr>
          <w:rFonts w:eastAsia="Times New Roman" w:cs="Arial"/>
          <w:kern w:val="0"/>
          <w:szCs w:val="24"/>
          <w:lang w:eastAsia="pt-BR"/>
          <w14:ligatures w14:val="none"/>
        </w:rPr>
        <w:t xml:space="preserve"> Ensino Híbrido: uma </w:t>
      </w:r>
      <w:r w:rsidR="005B2B41" w:rsidRPr="009A1174">
        <w:rPr>
          <w:rFonts w:eastAsia="Times New Roman" w:cs="Arial"/>
          <w:kern w:val="0"/>
          <w:szCs w:val="24"/>
          <w:lang w:eastAsia="pt-BR"/>
          <w14:ligatures w14:val="none"/>
        </w:rPr>
        <w:t xml:space="preserve">inovação </w:t>
      </w:r>
      <w:proofErr w:type="spellStart"/>
      <w:proofErr w:type="gramStart"/>
      <w:r w:rsidR="005B2B41" w:rsidRPr="009A1174">
        <w:rPr>
          <w:rFonts w:eastAsia="Times New Roman" w:cs="Arial"/>
          <w:kern w:val="0"/>
          <w:szCs w:val="24"/>
          <w:lang w:eastAsia="pt-BR"/>
          <w14:ligatures w14:val="none"/>
        </w:rPr>
        <w:t>disruptiva</w:t>
      </w:r>
      <w:proofErr w:type="spellEnd"/>
      <w:r w:rsidR="005B2B41" w:rsidRPr="009A1174">
        <w:rPr>
          <w:rFonts w:eastAsia="Times New Roman" w:cs="Arial"/>
          <w:kern w:val="0"/>
          <w:szCs w:val="24"/>
          <w:lang w:eastAsia="pt-BR"/>
          <w14:ligatures w14:val="none"/>
        </w:rPr>
        <w:t>?.</w:t>
      </w:r>
      <w:proofErr w:type="gramEnd"/>
      <w:r w:rsidR="005B2B41" w:rsidRPr="009A1174">
        <w:rPr>
          <w:rFonts w:eastAsia="Times New Roman" w:cs="Arial"/>
          <w:kern w:val="0"/>
          <w:szCs w:val="24"/>
          <w:lang w:eastAsia="pt-BR"/>
          <w14:ligatures w14:val="none"/>
        </w:rPr>
        <w:t xml:space="preserve"> </w:t>
      </w:r>
      <w:r w:rsidR="005B2B41" w:rsidRPr="009A1174">
        <w:rPr>
          <w:rFonts w:eastAsia="Times New Roman" w:cs="Arial"/>
          <w:b/>
          <w:bCs/>
          <w:kern w:val="0"/>
          <w:szCs w:val="24"/>
          <w:lang w:eastAsia="pt-BR"/>
          <w14:ligatures w14:val="none"/>
        </w:rPr>
        <w:t xml:space="preserve">Clayton </w:t>
      </w:r>
      <w:proofErr w:type="spellStart"/>
      <w:r w:rsidR="005B2B41" w:rsidRPr="009A1174">
        <w:rPr>
          <w:rFonts w:eastAsia="Times New Roman" w:cs="Arial"/>
          <w:b/>
          <w:bCs/>
          <w:kern w:val="0"/>
          <w:szCs w:val="24"/>
          <w:lang w:eastAsia="pt-BR"/>
          <w14:ligatures w14:val="none"/>
        </w:rPr>
        <w:t>Christensen</w:t>
      </w:r>
      <w:proofErr w:type="spellEnd"/>
      <w:r w:rsidR="005B2B41" w:rsidRPr="009A1174">
        <w:rPr>
          <w:rFonts w:eastAsia="Times New Roman" w:cs="Arial"/>
          <w:b/>
          <w:bCs/>
          <w:kern w:val="0"/>
          <w:szCs w:val="24"/>
          <w:lang w:eastAsia="pt-BR"/>
          <w14:ligatures w14:val="none"/>
        </w:rPr>
        <w:t xml:space="preserve"> </w:t>
      </w:r>
      <w:proofErr w:type="spellStart"/>
      <w:r w:rsidR="005B2B41" w:rsidRPr="009A1174">
        <w:rPr>
          <w:rFonts w:eastAsia="Times New Roman" w:cs="Arial"/>
          <w:b/>
          <w:bCs/>
          <w:kern w:val="0"/>
          <w:szCs w:val="24"/>
          <w:lang w:eastAsia="pt-BR"/>
          <w14:ligatures w14:val="none"/>
        </w:rPr>
        <w:t>Institute</w:t>
      </w:r>
      <w:proofErr w:type="spellEnd"/>
      <w:r w:rsidR="005B2B41" w:rsidRPr="009A1174">
        <w:rPr>
          <w:rFonts w:eastAsia="Times New Roman" w:cs="Arial"/>
          <w:kern w:val="0"/>
          <w:szCs w:val="24"/>
          <w:lang w:eastAsia="pt-BR"/>
          <w14:ligatures w14:val="none"/>
        </w:rPr>
        <w:t xml:space="preserve">: for </w:t>
      </w:r>
      <w:proofErr w:type="spellStart"/>
      <w:r w:rsidR="005B2B41" w:rsidRPr="009A1174">
        <w:rPr>
          <w:rFonts w:eastAsia="Times New Roman" w:cs="Arial"/>
          <w:kern w:val="0"/>
          <w:szCs w:val="24"/>
          <w:lang w:eastAsia="pt-BR"/>
          <w14:ligatures w14:val="none"/>
        </w:rPr>
        <w:t>Disruptive</w:t>
      </w:r>
      <w:proofErr w:type="spellEnd"/>
      <w:r w:rsidR="005B2B41" w:rsidRPr="009A1174">
        <w:rPr>
          <w:rFonts w:eastAsia="Times New Roman" w:cs="Arial"/>
          <w:kern w:val="0"/>
          <w:szCs w:val="24"/>
          <w:lang w:eastAsia="pt-BR"/>
          <w14:ligatures w14:val="none"/>
        </w:rPr>
        <w:t xml:space="preserve"> </w:t>
      </w:r>
      <w:proofErr w:type="spellStart"/>
      <w:r w:rsidR="005B2B41" w:rsidRPr="009A1174">
        <w:rPr>
          <w:rFonts w:eastAsia="Times New Roman" w:cs="Arial"/>
          <w:kern w:val="0"/>
          <w:szCs w:val="24"/>
          <w:lang w:eastAsia="pt-BR"/>
          <w14:ligatures w14:val="none"/>
        </w:rPr>
        <w:t>Innovation</w:t>
      </w:r>
      <w:proofErr w:type="spellEnd"/>
      <w:r w:rsidR="005B2B41" w:rsidRPr="009A1174">
        <w:rPr>
          <w:rFonts w:eastAsia="Times New Roman" w:cs="Arial"/>
          <w:kern w:val="0"/>
          <w:szCs w:val="24"/>
          <w:lang w:eastAsia="pt-BR"/>
          <w14:ligatures w14:val="none"/>
        </w:rPr>
        <w:t xml:space="preserve">, Boston, v. 4, p. 1-43, 21 maio 2013. Traduzido para o Português por Fundação </w:t>
      </w:r>
      <w:proofErr w:type="spellStart"/>
      <w:r w:rsidR="005B2B41" w:rsidRPr="009A1174">
        <w:rPr>
          <w:rFonts w:eastAsia="Times New Roman" w:cs="Arial"/>
          <w:kern w:val="0"/>
          <w:szCs w:val="24"/>
          <w:lang w:eastAsia="pt-BR"/>
          <w14:ligatures w14:val="none"/>
        </w:rPr>
        <w:t>Lemann</w:t>
      </w:r>
      <w:proofErr w:type="spellEnd"/>
      <w:r w:rsidR="005B2B41" w:rsidRPr="009A1174">
        <w:rPr>
          <w:rFonts w:eastAsia="Times New Roman" w:cs="Arial"/>
          <w:kern w:val="0"/>
          <w:szCs w:val="24"/>
          <w:lang w:eastAsia="pt-BR"/>
          <w14:ligatures w14:val="none"/>
        </w:rPr>
        <w:t xml:space="preserve"> e Instituto Península. Disponível em: https://porvir.org/wp-content/uploads/2014/08/PT_Is-K-12-blended-learning-disruptive-Final.pdf. Acesso em: 25 jun. 2023.</w:t>
      </w:r>
    </w:p>
    <w:p w14:paraId="3165F990" w14:textId="77777777" w:rsidR="00CC5157" w:rsidRPr="009A1174" w:rsidRDefault="00CC5157" w:rsidP="005B2B41">
      <w:pPr>
        <w:spacing w:after="0" w:line="240" w:lineRule="auto"/>
        <w:jc w:val="left"/>
        <w:rPr>
          <w:rFonts w:eastAsia="Times New Roman" w:cs="Arial"/>
          <w:kern w:val="0"/>
          <w:szCs w:val="24"/>
          <w:lang w:eastAsia="pt-BR"/>
          <w14:ligatures w14:val="none"/>
        </w:rPr>
      </w:pPr>
    </w:p>
    <w:p w14:paraId="0097A947" w14:textId="01413781" w:rsidR="00070ADE" w:rsidRPr="009A1174"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DIANA, Mauricio de; GEROSA, Marco Aurélio. </w:t>
      </w:r>
      <w:r w:rsidRPr="00070ADE">
        <w:rPr>
          <w:rFonts w:eastAsia="Times New Roman" w:cs="Arial"/>
          <w:b/>
          <w:bCs/>
          <w:color w:val="000000"/>
          <w:kern w:val="0"/>
          <w:szCs w:val="24"/>
          <w:lang w:eastAsia="pt-BR"/>
          <w14:ligatures w14:val="none"/>
        </w:rPr>
        <w:t>NOSQL na Web 2.0</w:t>
      </w:r>
      <w:r w:rsidRPr="00070ADE">
        <w:rPr>
          <w:rFonts w:eastAsia="Times New Roman" w:cs="Arial"/>
          <w:color w:val="000000"/>
          <w:kern w:val="0"/>
          <w:szCs w:val="24"/>
          <w:lang w:eastAsia="pt-BR"/>
          <w14:ligatures w14:val="none"/>
        </w:rPr>
        <w:t>: um estudo comparativo de bancos não-relacionais para armazenamento de dados na web 2.0. 2010. 8 f. Tese (Doutorado) - Curso de Ciência da Computação, Universidade de São Paulo (</w:t>
      </w:r>
      <w:proofErr w:type="spellStart"/>
      <w:r w:rsidRPr="00070ADE">
        <w:rPr>
          <w:rFonts w:eastAsia="Times New Roman" w:cs="Arial"/>
          <w:color w:val="000000"/>
          <w:kern w:val="0"/>
          <w:szCs w:val="24"/>
          <w:lang w:eastAsia="pt-BR"/>
          <w14:ligatures w14:val="none"/>
        </w:rPr>
        <w:t>Usp</w:t>
      </w:r>
      <w:proofErr w:type="spellEnd"/>
      <w:r w:rsidRPr="00070ADE">
        <w:rPr>
          <w:rFonts w:eastAsia="Times New Roman" w:cs="Arial"/>
          <w:color w:val="000000"/>
          <w:kern w:val="0"/>
          <w:szCs w:val="24"/>
          <w:lang w:eastAsia="pt-BR"/>
          <w14:ligatures w14:val="none"/>
        </w:rPr>
        <w:t xml:space="preserve">), São Paulo, </w:t>
      </w:r>
      <w:proofErr w:type="spellStart"/>
      <w:r w:rsidRPr="00070ADE">
        <w:rPr>
          <w:rFonts w:eastAsia="Times New Roman" w:cs="Arial"/>
          <w:color w:val="000000"/>
          <w:kern w:val="0"/>
          <w:szCs w:val="24"/>
          <w:lang w:eastAsia="pt-BR"/>
          <w14:ligatures w14:val="none"/>
        </w:rPr>
        <w:t>Sp</w:t>
      </w:r>
      <w:proofErr w:type="spellEnd"/>
      <w:r w:rsidRPr="00070ADE">
        <w:rPr>
          <w:rFonts w:eastAsia="Times New Roman" w:cs="Arial"/>
          <w:color w:val="000000"/>
          <w:kern w:val="0"/>
          <w:szCs w:val="24"/>
          <w:lang w:eastAsia="pt-BR"/>
          <w14:ligatures w14:val="none"/>
        </w:rPr>
        <w:t>, 2010. Disponível em: http://200.17.137.109:8081/novobsi/Members/josino/fundamentos-de-banco-de-dados/2012.1/sbbd_wtd_12.pdf. Acesso em: 25 jun. 2023.</w:t>
      </w:r>
    </w:p>
    <w:p w14:paraId="6BC4114A" w14:textId="77777777" w:rsidR="007461C8" w:rsidRDefault="007461C8" w:rsidP="00C61C3A">
      <w:pPr>
        <w:spacing w:before="240" w:after="240" w:line="240" w:lineRule="auto"/>
        <w:jc w:val="left"/>
        <w:rPr>
          <w:rFonts w:eastAsia="Times New Roman" w:cs="Arial"/>
          <w:color w:val="000000"/>
          <w:kern w:val="0"/>
          <w:szCs w:val="24"/>
          <w:lang w:eastAsia="pt-BR"/>
          <w14:ligatures w14:val="none"/>
        </w:rPr>
      </w:pPr>
    </w:p>
    <w:p w14:paraId="09130DF4" w14:textId="26A29E48" w:rsidR="007461C8" w:rsidRPr="00395513" w:rsidRDefault="00070ADE" w:rsidP="00395513">
      <w:pPr>
        <w:spacing w:before="240" w:after="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EVANS, Martin; NOBLE, Joshua; HOCHENBAUM, Jordan. </w:t>
      </w:r>
      <w:proofErr w:type="spellStart"/>
      <w:r w:rsidRPr="00070ADE">
        <w:rPr>
          <w:rFonts w:eastAsia="Times New Roman" w:cs="Arial"/>
          <w:b/>
          <w:bCs/>
          <w:color w:val="000000"/>
          <w:kern w:val="0"/>
          <w:szCs w:val="24"/>
          <w:lang w:eastAsia="pt-BR"/>
          <w14:ligatures w14:val="none"/>
        </w:rPr>
        <w:t>Arduino</w:t>
      </w:r>
      <w:proofErr w:type="spellEnd"/>
      <w:r w:rsidRPr="00070ADE">
        <w:rPr>
          <w:rFonts w:eastAsia="Times New Roman" w:cs="Arial"/>
          <w:b/>
          <w:bCs/>
          <w:color w:val="000000"/>
          <w:kern w:val="0"/>
          <w:szCs w:val="24"/>
          <w:lang w:eastAsia="pt-BR"/>
          <w14:ligatures w14:val="none"/>
        </w:rPr>
        <w:t xml:space="preserve"> Em Ação</w:t>
      </w:r>
      <w:r w:rsidRPr="00070ADE">
        <w:rPr>
          <w:rFonts w:eastAsia="Times New Roman" w:cs="Arial"/>
          <w:color w:val="000000"/>
          <w:kern w:val="0"/>
          <w:szCs w:val="24"/>
          <w:lang w:eastAsia="pt-BR"/>
          <w14:ligatures w14:val="none"/>
        </w:rPr>
        <w:t xml:space="preserve">. São Paulo: </w:t>
      </w:r>
      <w:proofErr w:type="spellStart"/>
      <w:r w:rsidRPr="00070ADE">
        <w:rPr>
          <w:rFonts w:eastAsia="Times New Roman" w:cs="Arial"/>
          <w:color w:val="000000"/>
          <w:kern w:val="0"/>
          <w:szCs w:val="24"/>
          <w:lang w:eastAsia="pt-BR"/>
          <w14:ligatures w14:val="none"/>
        </w:rPr>
        <w:t>Novatec</w:t>
      </w:r>
      <w:proofErr w:type="spellEnd"/>
      <w:r w:rsidRPr="00070ADE">
        <w:rPr>
          <w:rFonts w:eastAsia="Times New Roman" w:cs="Arial"/>
          <w:color w:val="000000"/>
          <w:kern w:val="0"/>
          <w:szCs w:val="24"/>
          <w:lang w:eastAsia="pt-BR"/>
          <w14:ligatures w14:val="none"/>
        </w:rPr>
        <w:t>, 2013. p. 28</w:t>
      </w:r>
      <w:r w:rsidR="006158CA" w:rsidRPr="009A1174">
        <w:rPr>
          <w:rFonts w:eastAsia="Times New Roman" w:cs="Arial"/>
          <w:color w:val="000000"/>
          <w:kern w:val="0"/>
          <w:szCs w:val="24"/>
          <w:lang w:eastAsia="pt-BR"/>
          <w14:ligatures w14:val="none"/>
        </w:rPr>
        <w:t>.</w:t>
      </w:r>
    </w:p>
    <w:p w14:paraId="0F35D7A1" w14:textId="13913CD0" w:rsidR="00797FA6" w:rsidRDefault="005F507A" w:rsidP="0005143C">
      <w:pPr>
        <w:spacing w:before="240" w:after="240" w:line="240" w:lineRule="auto"/>
        <w:jc w:val="left"/>
        <w:rPr>
          <w:rFonts w:eastAsia="Times New Roman" w:cs="Arial"/>
          <w:color w:val="000000"/>
          <w:kern w:val="0"/>
          <w:szCs w:val="24"/>
          <w:lang w:eastAsia="pt-BR"/>
          <w14:ligatures w14:val="none"/>
        </w:rPr>
      </w:pPr>
      <w:r w:rsidRPr="005F507A">
        <w:rPr>
          <w:rFonts w:eastAsia="Times New Roman" w:cs="Arial"/>
          <w:color w:val="000000"/>
          <w:kern w:val="0"/>
          <w:szCs w:val="24"/>
          <w:lang w:eastAsia="pt-BR"/>
          <w14:ligatures w14:val="none"/>
        </w:rPr>
        <w:t xml:space="preserve">FERREIRA, Joana Rita Santos. </w:t>
      </w:r>
      <w:r w:rsidRPr="001C2BFE">
        <w:rPr>
          <w:rFonts w:eastAsia="Times New Roman" w:cs="Arial"/>
          <w:b/>
          <w:bCs/>
          <w:color w:val="000000"/>
          <w:kern w:val="0"/>
          <w:szCs w:val="24"/>
          <w:lang w:eastAsia="pt-BR"/>
          <w14:ligatures w14:val="none"/>
        </w:rPr>
        <w:t>Realidade Aumentada</w:t>
      </w:r>
      <w:r w:rsidRPr="005F507A">
        <w:rPr>
          <w:rFonts w:eastAsia="Times New Roman" w:cs="Arial"/>
          <w:color w:val="000000"/>
          <w:kern w:val="0"/>
          <w:szCs w:val="24"/>
          <w:lang w:eastAsia="pt-BR"/>
          <w14:ligatures w14:val="none"/>
        </w:rPr>
        <w:t xml:space="preserve">: conceito, tecnologia e aplicações. 2014. 89 f. Dissertação (Mestrado) - Curso de Engenharia e Gestão Industrial, Universidade da Beira Interior, </w:t>
      </w:r>
      <w:proofErr w:type="spellStart"/>
      <w:r w:rsidRPr="005F507A">
        <w:rPr>
          <w:rFonts w:eastAsia="Times New Roman" w:cs="Arial"/>
          <w:color w:val="000000"/>
          <w:kern w:val="0"/>
          <w:szCs w:val="24"/>
          <w:lang w:eastAsia="pt-BR"/>
          <w14:ligatures w14:val="none"/>
        </w:rPr>
        <w:t>Covilhã</w:t>
      </w:r>
      <w:proofErr w:type="spellEnd"/>
      <w:r w:rsidRPr="005F507A">
        <w:rPr>
          <w:rFonts w:eastAsia="Times New Roman" w:cs="Arial"/>
          <w:color w:val="000000"/>
          <w:kern w:val="0"/>
          <w:szCs w:val="24"/>
          <w:lang w:eastAsia="pt-BR"/>
          <w14:ligatures w14:val="none"/>
        </w:rPr>
        <w:t>, 2014. Disponível em: https://ubibliorum.ubi.pt/bitstream/10400.6/5907/1/3930_7645.pdf. Acesso em: 19 ju</w:t>
      </w:r>
      <w:r w:rsidR="001C2BFE">
        <w:rPr>
          <w:rFonts w:eastAsia="Times New Roman" w:cs="Arial"/>
          <w:color w:val="000000"/>
          <w:kern w:val="0"/>
          <w:szCs w:val="24"/>
          <w:lang w:eastAsia="pt-BR"/>
          <w14:ligatures w14:val="none"/>
        </w:rPr>
        <w:t>l</w:t>
      </w:r>
      <w:r w:rsidRPr="005F507A">
        <w:rPr>
          <w:rFonts w:eastAsia="Times New Roman" w:cs="Arial"/>
          <w:color w:val="000000"/>
          <w:kern w:val="0"/>
          <w:szCs w:val="24"/>
          <w:lang w:eastAsia="pt-BR"/>
          <w14:ligatures w14:val="none"/>
        </w:rPr>
        <w:t>. 2023.</w:t>
      </w:r>
    </w:p>
    <w:p w14:paraId="11F10AB1" w14:textId="77777777" w:rsidR="00547C38" w:rsidRPr="009A1174" w:rsidRDefault="00547C38" w:rsidP="0005143C">
      <w:pPr>
        <w:spacing w:before="240" w:after="240" w:line="240" w:lineRule="auto"/>
        <w:jc w:val="left"/>
        <w:rPr>
          <w:rFonts w:eastAsia="Times New Roman" w:cs="Arial"/>
          <w:color w:val="000000"/>
          <w:kern w:val="0"/>
          <w:szCs w:val="24"/>
          <w:lang w:eastAsia="pt-BR"/>
          <w14:ligatures w14:val="none"/>
        </w:rPr>
      </w:pPr>
    </w:p>
    <w:p w14:paraId="07B778FC" w14:textId="0F5342FD" w:rsidR="00797FA6"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FREIRE, Paulo. </w:t>
      </w:r>
      <w:r w:rsidRPr="00070ADE">
        <w:rPr>
          <w:rFonts w:eastAsia="Times New Roman" w:cs="Arial"/>
          <w:b/>
          <w:bCs/>
          <w:color w:val="000000"/>
          <w:kern w:val="0"/>
          <w:szCs w:val="24"/>
          <w:lang w:eastAsia="pt-BR"/>
          <w14:ligatures w14:val="none"/>
        </w:rPr>
        <w:t>Pedagogia da Autonomia</w:t>
      </w:r>
      <w:r w:rsidRPr="00070ADE">
        <w:rPr>
          <w:rFonts w:eastAsia="Times New Roman" w:cs="Arial"/>
          <w:color w:val="000000"/>
          <w:kern w:val="0"/>
          <w:szCs w:val="24"/>
          <w:lang w:eastAsia="pt-BR"/>
          <w14:ligatures w14:val="none"/>
        </w:rPr>
        <w:t>. São Paulo: Paz e Terra, 1996.</w:t>
      </w:r>
    </w:p>
    <w:p w14:paraId="4EA52EE2" w14:textId="77777777" w:rsidR="00547C38" w:rsidRPr="009A1174" w:rsidRDefault="00547C38" w:rsidP="0005143C">
      <w:pPr>
        <w:spacing w:before="240" w:after="240" w:line="240" w:lineRule="auto"/>
        <w:jc w:val="left"/>
        <w:rPr>
          <w:rFonts w:eastAsia="Times New Roman" w:cs="Arial"/>
          <w:kern w:val="0"/>
          <w:szCs w:val="24"/>
          <w:lang w:eastAsia="pt-BR"/>
          <w14:ligatures w14:val="none"/>
        </w:rPr>
      </w:pPr>
    </w:p>
    <w:p w14:paraId="5CCBF9DB" w14:textId="3052839C" w:rsidR="007461C8"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GARCIA, Vinícius Salles; SOTTO, Eder Carlos Salazar. Comparativo Entre </w:t>
      </w:r>
      <w:r>
        <w:rPr>
          <w:rFonts w:eastAsia="Times New Roman" w:cs="Arial"/>
          <w:color w:val="000000"/>
          <w:kern w:val="0"/>
          <w:szCs w:val="24"/>
          <w:lang w:eastAsia="pt-BR"/>
          <w14:ligatures w14:val="none"/>
        </w:rPr>
        <w:t>O</w:t>
      </w:r>
      <w:r w:rsidRPr="00070ADE">
        <w:rPr>
          <w:rFonts w:eastAsia="Times New Roman" w:cs="Arial"/>
          <w:color w:val="000000"/>
          <w:kern w:val="0"/>
          <w:szCs w:val="24"/>
          <w:lang w:eastAsia="pt-BR"/>
          <w14:ligatures w14:val="none"/>
        </w:rPr>
        <w:t>s Modelos De Banco De Dados Relacional E Não-Relacional. </w:t>
      </w:r>
      <w:r w:rsidRPr="00070ADE">
        <w:rPr>
          <w:rFonts w:eastAsia="Times New Roman" w:cs="Arial"/>
          <w:b/>
          <w:bCs/>
          <w:color w:val="000000"/>
          <w:kern w:val="0"/>
          <w:szCs w:val="24"/>
          <w:lang w:eastAsia="pt-BR"/>
          <w14:ligatures w14:val="none"/>
        </w:rPr>
        <w:t>Revista Interface Tecnológica</w:t>
      </w:r>
      <w:r w:rsidRPr="00070ADE">
        <w:rPr>
          <w:rFonts w:eastAsia="Times New Roman" w:cs="Arial"/>
          <w:color w:val="000000"/>
          <w:kern w:val="0"/>
          <w:szCs w:val="24"/>
          <w:lang w:eastAsia="pt-BR"/>
          <w14:ligatures w14:val="none"/>
        </w:rPr>
        <w:t>, [S.L.], v. 16, n. 2, p. 12-24, 21 dez. 2019. Interface Tecnológica. http://dx.doi.org/10.31510/infa.v16i2.673. Disponível em: https://revista.fatectq.edu.br/interfacetecnologica/article/view/673. Acesso em: 25 jun. 2023.</w:t>
      </w:r>
    </w:p>
    <w:p w14:paraId="6C35307F" w14:textId="77777777" w:rsidR="00547C38" w:rsidRPr="009A1174" w:rsidRDefault="00547C38" w:rsidP="0005143C">
      <w:pPr>
        <w:spacing w:before="240" w:after="240" w:line="240" w:lineRule="auto"/>
        <w:jc w:val="left"/>
        <w:rPr>
          <w:rFonts w:eastAsia="Times New Roman" w:cs="Arial"/>
          <w:color w:val="000000"/>
          <w:kern w:val="0"/>
          <w:szCs w:val="24"/>
          <w:lang w:eastAsia="pt-BR"/>
          <w14:ligatures w14:val="none"/>
        </w:rPr>
      </w:pPr>
    </w:p>
    <w:p w14:paraId="4B14101E" w14:textId="72517BA9" w:rsidR="007461C8" w:rsidRPr="009A1174" w:rsidRDefault="00070ADE" w:rsidP="004D68E3">
      <w:pPr>
        <w:spacing w:after="0" w:line="240" w:lineRule="auto"/>
        <w:jc w:val="left"/>
        <w:rPr>
          <w:rFonts w:eastAsia="Times New Roman" w:cs="Arial"/>
          <w:kern w:val="0"/>
          <w:szCs w:val="24"/>
          <w:lang w:eastAsia="pt-BR"/>
          <w14:ligatures w14:val="none"/>
        </w:rPr>
      </w:pPr>
      <w:r w:rsidRPr="009A1174">
        <w:rPr>
          <w:rFonts w:eastAsia="Times New Roman" w:cs="Arial"/>
          <w:kern w:val="0"/>
          <w:szCs w:val="24"/>
          <w:lang w:eastAsia="pt-BR"/>
          <w14:ligatures w14:val="none"/>
        </w:rPr>
        <w:t xml:space="preserve">GIL, </w:t>
      </w:r>
      <w:proofErr w:type="spellStart"/>
      <w:r w:rsidR="00470DAB" w:rsidRPr="009A1174">
        <w:rPr>
          <w:rFonts w:eastAsia="Times New Roman" w:cs="Arial"/>
          <w:kern w:val="0"/>
          <w:szCs w:val="24"/>
          <w:lang w:eastAsia="pt-BR"/>
          <w14:ligatures w14:val="none"/>
        </w:rPr>
        <w:t>Antonio</w:t>
      </w:r>
      <w:proofErr w:type="spellEnd"/>
      <w:r w:rsidRPr="009A1174">
        <w:rPr>
          <w:rFonts w:eastAsia="Times New Roman" w:cs="Arial"/>
          <w:kern w:val="0"/>
          <w:szCs w:val="24"/>
          <w:lang w:eastAsia="pt-BR"/>
          <w14:ligatures w14:val="none"/>
        </w:rPr>
        <w:t xml:space="preserve"> Carlos. </w:t>
      </w:r>
      <w:r w:rsidRPr="009A1174">
        <w:rPr>
          <w:rFonts w:eastAsia="Times New Roman" w:cs="Arial"/>
          <w:b/>
          <w:kern w:val="0"/>
          <w:szCs w:val="24"/>
          <w:lang w:eastAsia="pt-BR"/>
          <w14:ligatures w14:val="none"/>
        </w:rPr>
        <w:t xml:space="preserve">Como </w:t>
      </w:r>
      <w:r w:rsidR="00470DAB" w:rsidRPr="009A1174">
        <w:rPr>
          <w:rFonts w:eastAsia="Times New Roman" w:cs="Arial"/>
          <w:b/>
          <w:bCs/>
          <w:kern w:val="0"/>
          <w:szCs w:val="24"/>
          <w:lang w:eastAsia="pt-BR"/>
          <w14:ligatures w14:val="none"/>
        </w:rPr>
        <w:t>Elaborar Projetos</w:t>
      </w:r>
      <w:r w:rsidRPr="009A1174">
        <w:rPr>
          <w:rFonts w:eastAsia="Times New Roman" w:cs="Arial"/>
          <w:b/>
          <w:kern w:val="0"/>
          <w:szCs w:val="24"/>
          <w:lang w:eastAsia="pt-BR"/>
          <w14:ligatures w14:val="none"/>
        </w:rPr>
        <w:t xml:space="preserve"> de </w:t>
      </w:r>
      <w:r w:rsidR="00470DAB" w:rsidRPr="009A1174">
        <w:rPr>
          <w:rFonts w:eastAsia="Times New Roman" w:cs="Arial"/>
          <w:b/>
          <w:bCs/>
          <w:kern w:val="0"/>
          <w:szCs w:val="24"/>
          <w:lang w:eastAsia="pt-BR"/>
          <w14:ligatures w14:val="none"/>
        </w:rPr>
        <w:t>Pesquisa</w:t>
      </w:r>
      <w:r w:rsidR="00470DAB" w:rsidRPr="009A1174">
        <w:rPr>
          <w:rFonts w:eastAsia="Times New Roman" w:cs="Arial"/>
          <w:kern w:val="0"/>
          <w:szCs w:val="24"/>
          <w:lang w:eastAsia="pt-BR"/>
          <w14:ligatures w14:val="none"/>
        </w:rPr>
        <w:t>. 3. ed.</w:t>
      </w:r>
      <w:r w:rsidRPr="009A1174">
        <w:rPr>
          <w:rFonts w:eastAsia="Times New Roman" w:cs="Arial"/>
          <w:kern w:val="0"/>
          <w:szCs w:val="24"/>
          <w:lang w:eastAsia="pt-BR"/>
          <w14:ligatures w14:val="none"/>
        </w:rPr>
        <w:t xml:space="preserve"> São Paulo: Atlas</w:t>
      </w:r>
      <w:r w:rsidR="00470DAB" w:rsidRPr="009A1174">
        <w:rPr>
          <w:rFonts w:eastAsia="Times New Roman" w:cs="Arial"/>
          <w:kern w:val="0"/>
          <w:szCs w:val="24"/>
          <w:lang w:eastAsia="pt-BR"/>
          <w14:ligatures w14:val="none"/>
        </w:rPr>
        <w:t xml:space="preserve"> S.A, 1991. 101 p.</w:t>
      </w:r>
      <w:r w:rsidRPr="009A1174">
        <w:rPr>
          <w:rFonts w:eastAsia="Times New Roman" w:cs="Arial"/>
          <w:kern w:val="0"/>
          <w:szCs w:val="24"/>
          <w:lang w:eastAsia="pt-BR"/>
          <w14:ligatures w14:val="none"/>
        </w:rPr>
        <w:t xml:space="preserve"> Disponível em: https://</w:t>
      </w:r>
      <w:r w:rsidR="00470DAB" w:rsidRPr="009A1174">
        <w:rPr>
          <w:rFonts w:eastAsia="Times New Roman" w:cs="Arial"/>
          <w:kern w:val="0"/>
          <w:szCs w:val="24"/>
          <w:lang w:eastAsia="pt-BR"/>
          <w14:ligatures w14:val="none"/>
        </w:rPr>
        <w:t>sgcd.fc.unesp.br/Home/helber-freitas/tcci/gil_como_elaborar_projetos_de_pesquisa_-anto.pdf. Acesso em: 26 jul. 2023.</w:t>
      </w:r>
    </w:p>
    <w:p w14:paraId="4172CF87" w14:textId="77777777" w:rsidR="00547C38" w:rsidRPr="009A1174" w:rsidRDefault="00547C38" w:rsidP="004D68E3">
      <w:pPr>
        <w:spacing w:after="0" w:line="240" w:lineRule="auto"/>
        <w:jc w:val="left"/>
        <w:rPr>
          <w:rFonts w:eastAsia="Times New Roman" w:cs="Arial"/>
          <w:kern w:val="0"/>
          <w:szCs w:val="24"/>
          <w:lang w:eastAsia="pt-BR"/>
          <w14:ligatures w14:val="none"/>
        </w:rPr>
      </w:pPr>
    </w:p>
    <w:p w14:paraId="53AC634B" w14:textId="417CA4BD" w:rsidR="00070ADE" w:rsidRPr="009A1174"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GUEDES, </w:t>
      </w:r>
      <w:proofErr w:type="spellStart"/>
      <w:r w:rsidRPr="00070ADE">
        <w:rPr>
          <w:rFonts w:eastAsia="Times New Roman" w:cs="Arial"/>
          <w:color w:val="000000"/>
          <w:kern w:val="0"/>
          <w:szCs w:val="24"/>
          <w:lang w:eastAsia="pt-BR"/>
          <w14:ligatures w14:val="none"/>
        </w:rPr>
        <w:t>Gilleanes</w:t>
      </w:r>
      <w:proofErr w:type="spellEnd"/>
      <w:r w:rsidRPr="00070ADE">
        <w:rPr>
          <w:rFonts w:eastAsia="Times New Roman" w:cs="Arial"/>
          <w:color w:val="000000"/>
          <w:kern w:val="0"/>
          <w:szCs w:val="24"/>
          <w:lang w:eastAsia="pt-BR"/>
          <w14:ligatures w14:val="none"/>
        </w:rPr>
        <w:t xml:space="preserve"> T. A. </w:t>
      </w:r>
      <w:r w:rsidRPr="00070ADE">
        <w:rPr>
          <w:rFonts w:eastAsia="Times New Roman" w:cs="Arial"/>
          <w:b/>
          <w:bCs/>
          <w:color w:val="000000"/>
          <w:kern w:val="0"/>
          <w:szCs w:val="24"/>
          <w:lang w:eastAsia="pt-BR"/>
          <w14:ligatures w14:val="none"/>
        </w:rPr>
        <w:t>UML: uma abordagem prática.</w:t>
      </w:r>
      <w:r w:rsidRPr="00070ADE">
        <w:rPr>
          <w:rFonts w:eastAsia="Times New Roman" w:cs="Arial"/>
          <w:color w:val="000000"/>
          <w:kern w:val="0"/>
          <w:szCs w:val="24"/>
          <w:lang w:eastAsia="pt-BR"/>
          <w14:ligatures w14:val="none"/>
        </w:rPr>
        <w:t xml:space="preserve"> 2. ed. São Paulo: </w:t>
      </w:r>
      <w:proofErr w:type="spellStart"/>
      <w:r w:rsidRPr="00070ADE">
        <w:rPr>
          <w:rFonts w:eastAsia="Times New Roman" w:cs="Arial"/>
          <w:color w:val="000000"/>
          <w:kern w:val="0"/>
          <w:szCs w:val="24"/>
          <w:lang w:eastAsia="pt-BR"/>
          <w14:ligatures w14:val="none"/>
        </w:rPr>
        <w:t>Novatec</w:t>
      </w:r>
      <w:proofErr w:type="spellEnd"/>
      <w:r w:rsidRPr="00070ADE">
        <w:rPr>
          <w:rFonts w:eastAsia="Times New Roman" w:cs="Arial"/>
          <w:color w:val="000000"/>
          <w:kern w:val="0"/>
          <w:szCs w:val="24"/>
          <w:lang w:eastAsia="pt-BR"/>
          <w14:ligatures w14:val="none"/>
        </w:rPr>
        <w:t>, 2018.</w:t>
      </w:r>
    </w:p>
    <w:p w14:paraId="7567A32D" w14:textId="77777777" w:rsidR="00547C38" w:rsidRPr="009A1174" w:rsidRDefault="00547C38" w:rsidP="0005143C">
      <w:pPr>
        <w:spacing w:before="240" w:after="240" w:line="240" w:lineRule="auto"/>
        <w:jc w:val="left"/>
        <w:rPr>
          <w:rFonts w:eastAsia="Times New Roman" w:cs="Arial"/>
          <w:kern w:val="0"/>
          <w:szCs w:val="24"/>
          <w:lang w:eastAsia="pt-BR"/>
          <w14:ligatures w14:val="none"/>
        </w:rPr>
      </w:pPr>
    </w:p>
    <w:p w14:paraId="29FD44CF" w14:textId="0A0DAC86" w:rsidR="0038795C" w:rsidRPr="009A1174" w:rsidRDefault="009C076A" w:rsidP="004D68E3">
      <w:pPr>
        <w:spacing w:before="100" w:beforeAutospacing="1" w:after="100" w:afterAutospacing="1" w:line="240" w:lineRule="auto"/>
        <w:jc w:val="left"/>
        <w:rPr>
          <w:rFonts w:eastAsia="Times New Roman" w:cs="Arial"/>
          <w:b/>
          <w:kern w:val="0"/>
          <w:szCs w:val="24"/>
          <w:lang w:eastAsia="pt-BR"/>
          <w14:ligatures w14:val="none"/>
        </w:rPr>
      </w:pPr>
      <w:r w:rsidRPr="009A1174">
        <w:rPr>
          <w:rFonts w:eastAsia="Times New Roman" w:cs="Arial"/>
          <w:kern w:val="0"/>
          <w:szCs w:val="24"/>
          <w:lang w:eastAsia="pt-BR"/>
          <w14:ligatures w14:val="none"/>
        </w:rPr>
        <w:t xml:space="preserve">KENSKI, </w:t>
      </w:r>
      <w:proofErr w:type="spellStart"/>
      <w:r w:rsidRPr="009A1174">
        <w:rPr>
          <w:rFonts w:eastAsia="Times New Roman" w:cs="Arial"/>
          <w:kern w:val="0"/>
          <w:szCs w:val="24"/>
          <w:lang w:eastAsia="pt-BR"/>
          <w14:ligatures w14:val="none"/>
        </w:rPr>
        <w:t>Vani</w:t>
      </w:r>
      <w:proofErr w:type="spellEnd"/>
      <w:r w:rsidRPr="009A1174">
        <w:rPr>
          <w:rFonts w:eastAsia="Times New Roman" w:cs="Arial"/>
          <w:kern w:val="0"/>
          <w:szCs w:val="24"/>
          <w:lang w:eastAsia="pt-BR"/>
          <w14:ligatures w14:val="none"/>
        </w:rPr>
        <w:t xml:space="preserve"> Moreira. </w:t>
      </w:r>
      <w:r w:rsidRPr="009A1174">
        <w:rPr>
          <w:rFonts w:eastAsia="Times New Roman" w:cs="Arial"/>
          <w:b/>
          <w:bCs/>
          <w:kern w:val="0"/>
          <w:szCs w:val="24"/>
          <w:lang w:eastAsia="pt-BR"/>
          <w14:ligatures w14:val="none"/>
        </w:rPr>
        <w:t>Educação e tecnologias: o novo ritmo da informação. Campinas: Papirus, 2007. 144 p.</w:t>
      </w:r>
    </w:p>
    <w:p w14:paraId="2E0FB5C8" w14:textId="77777777" w:rsidR="00547C38" w:rsidRPr="009A1174" w:rsidRDefault="00547C38" w:rsidP="004D68E3">
      <w:pPr>
        <w:spacing w:before="100" w:beforeAutospacing="1" w:after="100" w:afterAutospacing="1" w:line="240" w:lineRule="auto"/>
        <w:jc w:val="left"/>
        <w:rPr>
          <w:rFonts w:eastAsia="Times New Roman" w:cs="Arial"/>
          <w:kern w:val="0"/>
          <w:szCs w:val="24"/>
          <w:lang w:eastAsia="pt-BR"/>
          <w14:ligatures w14:val="none"/>
        </w:rPr>
      </w:pPr>
    </w:p>
    <w:p w14:paraId="47C63507" w14:textId="459B90DE" w:rsidR="00154B53" w:rsidRDefault="00154B53" w:rsidP="0005143C">
      <w:pPr>
        <w:spacing w:before="240" w:after="240" w:line="240" w:lineRule="auto"/>
        <w:jc w:val="left"/>
        <w:rPr>
          <w:rFonts w:eastAsia="Times New Roman" w:cs="Arial"/>
          <w:color w:val="000000"/>
          <w:kern w:val="0"/>
          <w:szCs w:val="24"/>
          <w:lang w:eastAsia="pt-BR"/>
          <w14:ligatures w14:val="none"/>
        </w:rPr>
      </w:pPr>
      <w:r w:rsidRPr="00154B53">
        <w:rPr>
          <w:rFonts w:eastAsia="Times New Roman" w:cs="Arial"/>
          <w:color w:val="000000"/>
          <w:kern w:val="0"/>
          <w:szCs w:val="24"/>
          <w:lang w:eastAsia="pt-BR"/>
          <w14:ligatures w14:val="none"/>
        </w:rPr>
        <w:t>KREUCH, Eduardo Schmitt</w:t>
      </w:r>
      <w:r w:rsidRPr="00154B53">
        <w:rPr>
          <w:rFonts w:eastAsia="Times New Roman" w:cs="Arial"/>
          <w:b/>
          <w:bCs/>
          <w:color w:val="000000"/>
          <w:kern w:val="0"/>
          <w:szCs w:val="24"/>
          <w:lang w:eastAsia="pt-BR"/>
          <w14:ligatures w14:val="none"/>
        </w:rPr>
        <w:t xml:space="preserve">. Automação da Identificação de UI Design </w:t>
      </w:r>
      <w:proofErr w:type="spellStart"/>
      <w:r w:rsidRPr="00154B53">
        <w:rPr>
          <w:rFonts w:eastAsia="Times New Roman" w:cs="Arial"/>
          <w:b/>
          <w:bCs/>
          <w:color w:val="000000"/>
          <w:kern w:val="0"/>
          <w:szCs w:val="24"/>
          <w:lang w:eastAsia="pt-BR"/>
          <w14:ligatures w14:val="none"/>
        </w:rPr>
        <w:t>Patterns</w:t>
      </w:r>
      <w:proofErr w:type="spellEnd"/>
      <w:r w:rsidRPr="00154B53">
        <w:rPr>
          <w:rFonts w:eastAsia="Times New Roman" w:cs="Arial"/>
          <w:b/>
          <w:bCs/>
          <w:color w:val="000000"/>
          <w:kern w:val="0"/>
          <w:szCs w:val="24"/>
          <w:lang w:eastAsia="pt-BR"/>
          <w14:ligatures w14:val="none"/>
        </w:rPr>
        <w:t xml:space="preserve"> a partir de </w:t>
      </w:r>
      <w:proofErr w:type="spellStart"/>
      <w:r w:rsidRPr="00154B53">
        <w:rPr>
          <w:rFonts w:eastAsia="Times New Roman" w:cs="Arial"/>
          <w:b/>
          <w:bCs/>
          <w:color w:val="000000"/>
          <w:kern w:val="0"/>
          <w:szCs w:val="24"/>
          <w:lang w:eastAsia="pt-BR"/>
          <w14:ligatures w14:val="none"/>
        </w:rPr>
        <w:t>Wireframes</w:t>
      </w:r>
      <w:proofErr w:type="spellEnd"/>
      <w:r w:rsidRPr="00154B53">
        <w:rPr>
          <w:rFonts w:eastAsia="Times New Roman" w:cs="Arial"/>
          <w:b/>
          <w:bCs/>
          <w:color w:val="000000"/>
          <w:kern w:val="0"/>
          <w:szCs w:val="24"/>
          <w:lang w:eastAsia="pt-BR"/>
          <w14:ligatures w14:val="none"/>
        </w:rPr>
        <w:t xml:space="preserve"> utilizando </w:t>
      </w:r>
      <w:proofErr w:type="spellStart"/>
      <w:r w:rsidRPr="00154B53">
        <w:rPr>
          <w:rFonts w:eastAsia="Times New Roman" w:cs="Arial"/>
          <w:b/>
          <w:bCs/>
          <w:color w:val="000000"/>
          <w:kern w:val="0"/>
          <w:szCs w:val="24"/>
          <w:lang w:eastAsia="pt-BR"/>
          <w14:ligatures w14:val="none"/>
        </w:rPr>
        <w:t>Machine</w:t>
      </w:r>
      <w:proofErr w:type="spellEnd"/>
      <w:r w:rsidRPr="00154B53">
        <w:rPr>
          <w:rFonts w:eastAsia="Times New Roman" w:cs="Arial"/>
          <w:b/>
          <w:bCs/>
          <w:color w:val="000000"/>
          <w:kern w:val="0"/>
          <w:szCs w:val="24"/>
          <w:lang w:eastAsia="pt-BR"/>
          <w14:ligatures w14:val="none"/>
        </w:rPr>
        <w:t xml:space="preserve"> Learning</w:t>
      </w:r>
      <w:r w:rsidRPr="00154B53">
        <w:rPr>
          <w:rFonts w:eastAsia="Times New Roman" w:cs="Arial"/>
          <w:color w:val="000000"/>
          <w:kern w:val="0"/>
          <w:szCs w:val="24"/>
          <w:lang w:eastAsia="pt-BR"/>
          <w14:ligatures w14:val="none"/>
        </w:rPr>
        <w:t>. 2021. 110 f. TCC (Graduação) - Curso de Sistemas de Informações, Informática e Estatística, Universidade Federal de Santa Catarina, Florianópolis, 2021. Disponível em: https://repositorio.ufsc.br/handle/123456789/228238. Acesso em: 19 jul. 2023.</w:t>
      </w:r>
    </w:p>
    <w:p w14:paraId="20F03668" w14:textId="77777777" w:rsidR="00547C38" w:rsidRPr="009A1174" w:rsidRDefault="00547C38" w:rsidP="0005143C">
      <w:pPr>
        <w:spacing w:before="240" w:after="240" w:line="240" w:lineRule="auto"/>
        <w:jc w:val="left"/>
        <w:rPr>
          <w:rFonts w:eastAsia="Times New Roman" w:cs="Arial"/>
          <w:color w:val="000000"/>
          <w:kern w:val="0"/>
          <w:szCs w:val="24"/>
          <w:lang w:eastAsia="pt-BR"/>
          <w14:ligatures w14:val="none"/>
        </w:rPr>
      </w:pPr>
    </w:p>
    <w:p w14:paraId="29273AD6" w14:textId="34627B37" w:rsidR="0038795C"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lastRenderedPageBreak/>
        <w:t xml:space="preserve">LOPES, Luana Monique Delgado; VIDOTTO, </w:t>
      </w:r>
      <w:proofErr w:type="spellStart"/>
      <w:r w:rsidRPr="00070ADE">
        <w:rPr>
          <w:rFonts w:eastAsia="Times New Roman" w:cs="Arial"/>
          <w:color w:val="000000"/>
          <w:kern w:val="0"/>
          <w:szCs w:val="24"/>
          <w:lang w:eastAsia="pt-BR"/>
          <w14:ligatures w14:val="none"/>
        </w:rPr>
        <w:t>Kajiana</w:t>
      </w:r>
      <w:proofErr w:type="spellEnd"/>
      <w:r w:rsidRPr="00070ADE">
        <w:rPr>
          <w:rFonts w:eastAsia="Times New Roman" w:cs="Arial"/>
          <w:color w:val="000000"/>
          <w:kern w:val="0"/>
          <w:szCs w:val="24"/>
          <w:lang w:eastAsia="pt-BR"/>
          <w14:ligatures w14:val="none"/>
        </w:rPr>
        <w:t xml:space="preserve"> </w:t>
      </w:r>
      <w:proofErr w:type="spellStart"/>
      <w:r w:rsidRPr="00070ADE">
        <w:rPr>
          <w:rFonts w:eastAsia="Times New Roman" w:cs="Arial"/>
          <w:color w:val="000000"/>
          <w:kern w:val="0"/>
          <w:szCs w:val="24"/>
          <w:lang w:eastAsia="pt-BR"/>
          <w14:ligatures w14:val="none"/>
        </w:rPr>
        <w:t>Nuernberg</w:t>
      </w:r>
      <w:proofErr w:type="spellEnd"/>
      <w:r w:rsidRPr="00070ADE">
        <w:rPr>
          <w:rFonts w:eastAsia="Times New Roman" w:cs="Arial"/>
          <w:color w:val="000000"/>
          <w:kern w:val="0"/>
          <w:szCs w:val="24"/>
          <w:lang w:eastAsia="pt-BR"/>
          <w14:ligatures w14:val="none"/>
        </w:rPr>
        <w:t xml:space="preserve"> </w:t>
      </w:r>
      <w:proofErr w:type="spellStart"/>
      <w:r w:rsidRPr="00070ADE">
        <w:rPr>
          <w:rFonts w:eastAsia="Times New Roman" w:cs="Arial"/>
          <w:color w:val="000000"/>
          <w:kern w:val="0"/>
          <w:szCs w:val="24"/>
          <w:lang w:eastAsia="pt-BR"/>
          <w14:ligatures w14:val="none"/>
        </w:rPr>
        <w:t>Sartor</w:t>
      </w:r>
      <w:proofErr w:type="spellEnd"/>
      <w:r w:rsidRPr="00070ADE">
        <w:rPr>
          <w:rFonts w:eastAsia="Times New Roman" w:cs="Arial"/>
          <w:color w:val="000000"/>
          <w:kern w:val="0"/>
          <w:szCs w:val="24"/>
          <w:lang w:eastAsia="pt-BR"/>
          <w14:ligatures w14:val="none"/>
        </w:rPr>
        <w:t xml:space="preserve">; POZZEBON, Eliane; FERENHOF, </w:t>
      </w:r>
      <w:proofErr w:type="spellStart"/>
      <w:r w:rsidRPr="00070ADE">
        <w:rPr>
          <w:rFonts w:eastAsia="Times New Roman" w:cs="Arial"/>
          <w:color w:val="000000"/>
          <w:kern w:val="0"/>
          <w:szCs w:val="24"/>
          <w:lang w:eastAsia="pt-BR"/>
          <w14:ligatures w14:val="none"/>
        </w:rPr>
        <w:t>Helio</w:t>
      </w:r>
      <w:proofErr w:type="spellEnd"/>
      <w:r w:rsidRPr="00070ADE">
        <w:rPr>
          <w:rFonts w:eastAsia="Times New Roman" w:cs="Arial"/>
          <w:color w:val="000000"/>
          <w:kern w:val="0"/>
          <w:szCs w:val="24"/>
          <w:lang w:eastAsia="pt-BR"/>
          <w14:ligatures w14:val="none"/>
        </w:rPr>
        <w:t xml:space="preserve"> </w:t>
      </w:r>
      <w:proofErr w:type="spellStart"/>
      <w:r w:rsidRPr="00070ADE">
        <w:rPr>
          <w:rFonts w:eastAsia="Times New Roman" w:cs="Arial"/>
          <w:color w:val="000000"/>
          <w:kern w:val="0"/>
          <w:szCs w:val="24"/>
          <w:lang w:eastAsia="pt-BR"/>
          <w14:ligatures w14:val="none"/>
        </w:rPr>
        <w:t>Aisenberg</w:t>
      </w:r>
      <w:proofErr w:type="spellEnd"/>
      <w:r w:rsidRPr="00070ADE">
        <w:rPr>
          <w:rFonts w:eastAsia="Times New Roman" w:cs="Arial"/>
          <w:color w:val="000000"/>
          <w:kern w:val="0"/>
          <w:szCs w:val="24"/>
          <w:lang w:eastAsia="pt-BR"/>
          <w14:ligatures w14:val="none"/>
        </w:rPr>
        <w:t xml:space="preserve">. </w:t>
      </w:r>
      <w:r w:rsidRPr="00070ADE">
        <w:rPr>
          <w:rFonts w:eastAsia="Times New Roman" w:cs="Arial"/>
          <w:b/>
          <w:bCs/>
          <w:color w:val="000000"/>
          <w:kern w:val="0"/>
          <w:szCs w:val="24"/>
          <w:lang w:eastAsia="pt-BR"/>
          <w14:ligatures w14:val="none"/>
        </w:rPr>
        <w:t>INOVAÇÕES EDUCACIONAIS COM O USO DA REALIDADE AUMENTADA: UMA REVISÃO SISTEMÁTICA</w:t>
      </w:r>
      <w:r w:rsidRPr="00070ADE">
        <w:rPr>
          <w:rFonts w:eastAsia="Times New Roman" w:cs="Arial"/>
          <w:color w:val="000000"/>
          <w:kern w:val="0"/>
          <w:szCs w:val="24"/>
          <w:lang w:eastAsia="pt-BR"/>
          <w14:ligatures w14:val="none"/>
        </w:rPr>
        <w:t xml:space="preserve">. </w:t>
      </w:r>
      <w:proofErr w:type="spellStart"/>
      <w:r w:rsidRPr="00070ADE">
        <w:rPr>
          <w:rFonts w:eastAsia="Times New Roman" w:cs="Arial"/>
          <w:b/>
          <w:bCs/>
          <w:color w:val="000000"/>
          <w:kern w:val="0"/>
          <w:szCs w:val="24"/>
          <w:lang w:eastAsia="pt-BR"/>
          <w14:ligatures w14:val="none"/>
        </w:rPr>
        <w:t>Scielo</w:t>
      </w:r>
      <w:proofErr w:type="spellEnd"/>
      <w:r w:rsidRPr="00070ADE">
        <w:rPr>
          <w:rFonts w:eastAsia="Times New Roman" w:cs="Arial"/>
          <w:color w:val="000000"/>
          <w:kern w:val="0"/>
          <w:szCs w:val="24"/>
          <w:lang w:eastAsia="pt-BR"/>
          <w14:ligatures w14:val="none"/>
        </w:rPr>
        <w:t>, 2019 Disponível em: https://www.scielo.br/j/edur/a/D8BG7VqVDPmYk3d5xmCJJyF/. Acesso em: 21 jun. 2023</w:t>
      </w:r>
      <w:r w:rsidR="003176F3" w:rsidRPr="009A1174">
        <w:rPr>
          <w:rFonts w:eastAsia="Times New Roman" w:cs="Arial"/>
          <w:color w:val="000000"/>
          <w:kern w:val="0"/>
          <w:szCs w:val="24"/>
          <w:lang w:eastAsia="pt-BR"/>
          <w14:ligatures w14:val="none"/>
        </w:rPr>
        <w:t>.</w:t>
      </w:r>
    </w:p>
    <w:p w14:paraId="1937C81C" w14:textId="77777777" w:rsidR="003176F3" w:rsidRPr="009A1174" w:rsidRDefault="003176F3" w:rsidP="0005143C">
      <w:pPr>
        <w:spacing w:before="240" w:after="240" w:line="240" w:lineRule="auto"/>
        <w:jc w:val="left"/>
        <w:rPr>
          <w:rFonts w:eastAsia="Times New Roman" w:cs="Arial"/>
          <w:kern w:val="0"/>
          <w:szCs w:val="24"/>
          <w:lang w:eastAsia="pt-BR"/>
          <w14:ligatures w14:val="none"/>
        </w:rPr>
      </w:pPr>
    </w:p>
    <w:p w14:paraId="418108F8" w14:textId="0722A87F" w:rsidR="0038795C" w:rsidRPr="009A1174"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MAGON, Claudio José. </w:t>
      </w:r>
      <w:r w:rsidRPr="00070ADE">
        <w:rPr>
          <w:rFonts w:eastAsia="Times New Roman" w:cs="Arial"/>
          <w:b/>
          <w:bCs/>
          <w:color w:val="000000"/>
          <w:kern w:val="0"/>
          <w:szCs w:val="24"/>
          <w:lang w:eastAsia="pt-BR"/>
          <w14:ligatures w14:val="none"/>
        </w:rPr>
        <w:t>Conceitos básicos da Eletrônica</w:t>
      </w:r>
      <w:r w:rsidRPr="00070ADE">
        <w:rPr>
          <w:rFonts w:eastAsia="Times New Roman" w:cs="Arial"/>
          <w:color w:val="000000"/>
          <w:kern w:val="0"/>
          <w:szCs w:val="24"/>
          <w:lang w:eastAsia="pt-BR"/>
          <w14:ligatures w14:val="none"/>
        </w:rPr>
        <w:t xml:space="preserve">: teoria e prática. São Paulo, </w:t>
      </w:r>
      <w:proofErr w:type="spellStart"/>
      <w:r w:rsidRPr="00070ADE">
        <w:rPr>
          <w:rFonts w:eastAsia="Times New Roman" w:cs="Arial"/>
          <w:color w:val="000000"/>
          <w:kern w:val="0"/>
          <w:szCs w:val="24"/>
          <w:lang w:eastAsia="pt-BR"/>
          <w14:ligatures w14:val="none"/>
        </w:rPr>
        <w:t>Sp</w:t>
      </w:r>
      <w:proofErr w:type="spellEnd"/>
      <w:r w:rsidRPr="00070ADE">
        <w:rPr>
          <w:rFonts w:eastAsia="Times New Roman" w:cs="Arial"/>
          <w:color w:val="000000"/>
          <w:kern w:val="0"/>
          <w:szCs w:val="24"/>
          <w:lang w:eastAsia="pt-BR"/>
          <w14:ligatures w14:val="none"/>
        </w:rPr>
        <w:t xml:space="preserve">: </w:t>
      </w:r>
      <w:proofErr w:type="spellStart"/>
      <w:r w:rsidRPr="00070ADE">
        <w:rPr>
          <w:rFonts w:eastAsia="Times New Roman" w:cs="Arial"/>
          <w:color w:val="000000"/>
          <w:kern w:val="0"/>
          <w:szCs w:val="24"/>
          <w:lang w:eastAsia="pt-BR"/>
          <w14:ligatures w14:val="none"/>
        </w:rPr>
        <w:t>Ifsc</w:t>
      </w:r>
      <w:proofErr w:type="spellEnd"/>
      <w:r w:rsidRPr="00070ADE">
        <w:rPr>
          <w:rFonts w:eastAsia="Times New Roman" w:cs="Arial"/>
          <w:color w:val="000000"/>
          <w:kern w:val="0"/>
          <w:szCs w:val="24"/>
          <w:lang w:eastAsia="pt-BR"/>
          <w14:ligatures w14:val="none"/>
        </w:rPr>
        <w:t>, 2018. 339 p.</w:t>
      </w:r>
    </w:p>
    <w:p w14:paraId="2B010338" w14:textId="77777777" w:rsidR="00547C38" w:rsidRPr="009A1174" w:rsidRDefault="00547C38" w:rsidP="0005143C">
      <w:pPr>
        <w:spacing w:before="240" w:after="240" w:line="240" w:lineRule="auto"/>
        <w:jc w:val="left"/>
        <w:rPr>
          <w:rFonts w:eastAsia="Times New Roman" w:cs="Arial"/>
          <w:kern w:val="0"/>
          <w:szCs w:val="24"/>
          <w:lang w:eastAsia="pt-BR"/>
          <w14:ligatures w14:val="none"/>
        </w:rPr>
      </w:pPr>
    </w:p>
    <w:p w14:paraId="0F19A320" w14:textId="18B51DDA" w:rsidR="0038795C"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222222"/>
          <w:kern w:val="0"/>
          <w:szCs w:val="24"/>
          <w:shd w:val="clear" w:color="auto" w:fill="FFFFFF"/>
          <w:lang w:eastAsia="pt-BR"/>
          <w14:ligatures w14:val="none"/>
        </w:rPr>
        <w:t xml:space="preserve">MARTINS, Alessandro Rocha; CONCEIÇÃO, Lucas da; PEREIRA, </w:t>
      </w:r>
      <w:proofErr w:type="spellStart"/>
      <w:r w:rsidRPr="00070ADE">
        <w:rPr>
          <w:rFonts w:eastAsia="Times New Roman" w:cs="Arial"/>
          <w:color w:val="222222"/>
          <w:kern w:val="0"/>
          <w:szCs w:val="24"/>
          <w:shd w:val="clear" w:color="auto" w:fill="FFFFFF"/>
          <w:lang w:eastAsia="pt-BR"/>
          <w14:ligatures w14:val="none"/>
        </w:rPr>
        <w:t>Romantiezer</w:t>
      </w:r>
      <w:proofErr w:type="spellEnd"/>
      <w:r w:rsidRPr="00070ADE">
        <w:rPr>
          <w:rFonts w:eastAsia="Times New Roman" w:cs="Arial"/>
          <w:color w:val="222222"/>
          <w:kern w:val="0"/>
          <w:szCs w:val="24"/>
          <w:shd w:val="clear" w:color="auto" w:fill="FFFFFF"/>
          <w:lang w:eastAsia="pt-BR"/>
          <w14:ligatures w14:val="none"/>
        </w:rPr>
        <w:t xml:space="preserve"> </w:t>
      </w:r>
      <w:proofErr w:type="spellStart"/>
      <w:r w:rsidRPr="00070ADE">
        <w:rPr>
          <w:rFonts w:eastAsia="Times New Roman" w:cs="Arial"/>
          <w:color w:val="222222"/>
          <w:kern w:val="0"/>
          <w:szCs w:val="24"/>
          <w:shd w:val="clear" w:color="auto" w:fill="FFFFFF"/>
          <w:lang w:eastAsia="pt-BR"/>
          <w14:ligatures w14:val="none"/>
        </w:rPr>
        <w:t>Beloni</w:t>
      </w:r>
      <w:proofErr w:type="spellEnd"/>
      <w:r w:rsidRPr="00070ADE">
        <w:rPr>
          <w:rFonts w:eastAsia="Times New Roman" w:cs="Arial"/>
          <w:color w:val="222222"/>
          <w:kern w:val="0"/>
          <w:szCs w:val="24"/>
          <w:shd w:val="clear" w:color="auto" w:fill="FFFFFF"/>
          <w:lang w:eastAsia="pt-BR"/>
          <w14:ligatures w14:val="none"/>
        </w:rPr>
        <w:t xml:space="preserve">; SILVA, André Bessa da. Aplicativos Híbridos: Desenvolvimento De Aplicativos Utilizando Tecnologias Web. </w:t>
      </w:r>
      <w:r w:rsidRPr="00070ADE">
        <w:rPr>
          <w:rFonts w:eastAsia="Times New Roman" w:cs="Arial"/>
          <w:b/>
          <w:bCs/>
          <w:color w:val="000000"/>
          <w:kern w:val="0"/>
          <w:szCs w:val="24"/>
          <w:lang w:eastAsia="pt-BR"/>
          <w14:ligatures w14:val="none"/>
        </w:rPr>
        <w:t>Revista Cientifica Ambiente Acadêmico</w:t>
      </w:r>
      <w:r w:rsidRPr="00070ADE">
        <w:rPr>
          <w:rFonts w:eastAsia="Times New Roman" w:cs="Arial"/>
          <w:color w:val="000000"/>
          <w:kern w:val="0"/>
          <w:szCs w:val="24"/>
          <w:lang w:eastAsia="pt-BR"/>
          <w14:ligatures w14:val="none"/>
        </w:rPr>
        <w:t>, [</w:t>
      </w:r>
      <w:r w:rsidRPr="00070ADE">
        <w:rPr>
          <w:rFonts w:eastAsia="Times New Roman" w:cs="Arial"/>
          <w:i/>
          <w:iCs/>
          <w:color w:val="000000"/>
          <w:kern w:val="0"/>
          <w:szCs w:val="24"/>
          <w:lang w:eastAsia="pt-BR"/>
          <w14:ligatures w14:val="none"/>
        </w:rPr>
        <w:t>s. l</w:t>
      </w:r>
      <w:r w:rsidRPr="00070ADE">
        <w:rPr>
          <w:rFonts w:eastAsia="Times New Roman" w:cs="Arial"/>
          <w:color w:val="000000"/>
          <w:kern w:val="0"/>
          <w:szCs w:val="24"/>
          <w:lang w:eastAsia="pt-BR"/>
          <w14:ligatures w14:val="none"/>
        </w:rPr>
        <w:t>], v. 6, n. 1, p. 26-39, jun. 2020. Disponível em: https://multivix.edu.br/wp-content/uploads/2020/07/revista-ambiente-academico-v06-n01-artigo02.pdf. Acesso em: 27 jun. 2023.</w:t>
      </w:r>
    </w:p>
    <w:p w14:paraId="6E451A8C" w14:textId="1F5F13E8" w:rsidR="0038795C"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MCROBERTS, Michael. </w:t>
      </w:r>
      <w:proofErr w:type="spellStart"/>
      <w:proofErr w:type="gramStart"/>
      <w:r w:rsidRPr="00070ADE">
        <w:rPr>
          <w:rFonts w:eastAsia="Times New Roman" w:cs="Arial"/>
          <w:b/>
          <w:bCs/>
          <w:color w:val="000000"/>
          <w:kern w:val="0"/>
          <w:szCs w:val="24"/>
          <w:lang w:eastAsia="pt-BR"/>
          <w14:ligatures w14:val="none"/>
        </w:rPr>
        <w:t>Arduino</w:t>
      </w:r>
      <w:proofErr w:type="spellEnd"/>
      <w:r w:rsidRPr="00070ADE">
        <w:rPr>
          <w:rFonts w:eastAsia="Times New Roman" w:cs="Arial"/>
          <w:b/>
          <w:bCs/>
          <w:color w:val="000000"/>
          <w:kern w:val="0"/>
          <w:szCs w:val="24"/>
          <w:lang w:eastAsia="pt-BR"/>
          <w14:ligatures w14:val="none"/>
        </w:rPr>
        <w:t xml:space="preserve"> Básico</w:t>
      </w:r>
      <w:proofErr w:type="gramEnd"/>
      <w:r w:rsidRPr="00070ADE">
        <w:rPr>
          <w:rFonts w:eastAsia="Times New Roman" w:cs="Arial"/>
          <w:color w:val="000000"/>
          <w:kern w:val="0"/>
          <w:szCs w:val="24"/>
          <w:lang w:eastAsia="pt-BR"/>
          <w14:ligatures w14:val="none"/>
        </w:rPr>
        <w:t xml:space="preserve">. São Paulo, </w:t>
      </w:r>
      <w:proofErr w:type="spellStart"/>
      <w:r w:rsidRPr="00070ADE">
        <w:rPr>
          <w:rFonts w:eastAsia="Times New Roman" w:cs="Arial"/>
          <w:color w:val="000000"/>
          <w:kern w:val="0"/>
          <w:szCs w:val="24"/>
          <w:lang w:eastAsia="pt-BR"/>
          <w14:ligatures w14:val="none"/>
        </w:rPr>
        <w:t>Sp</w:t>
      </w:r>
      <w:proofErr w:type="spellEnd"/>
      <w:r w:rsidRPr="00070ADE">
        <w:rPr>
          <w:rFonts w:eastAsia="Times New Roman" w:cs="Arial"/>
          <w:color w:val="000000"/>
          <w:kern w:val="0"/>
          <w:szCs w:val="24"/>
          <w:lang w:eastAsia="pt-BR"/>
          <w14:ligatures w14:val="none"/>
        </w:rPr>
        <w:t xml:space="preserve">: </w:t>
      </w:r>
      <w:proofErr w:type="spellStart"/>
      <w:r w:rsidRPr="00070ADE">
        <w:rPr>
          <w:rFonts w:eastAsia="Times New Roman" w:cs="Arial"/>
          <w:color w:val="000000"/>
          <w:kern w:val="0"/>
          <w:szCs w:val="24"/>
          <w:lang w:eastAsia="pt-BR"/>
          <w14:ligatures w14:val="none"/>
        </w:rPr>
        <w:t>Novatec</w:t>
      </w:r>
      <w:proofErr w:type="spellEnd"/>
      <w:r w:rsidRPr="00070ADE">
        <w:rPr>
          <w:rFonts w:eastAsia="Times New Roman" w:cs="Arial"/>
          <w:color w:val="000000"/>
          <w:kern w:val="0"/>
          <w:szCs w:val="24"/>
          <w:lang w:eastAsia="pt-BR"/>
          <w14:ligatures w14:val="none"/>
        </w:rPr>
        <w:t>, 2011. 456 p.</w:t>
      </w:r>
    </w:p>
    <w:p w14:paraId="1047A9AB" w14:textId="77777777" w:rsidR="00547C38" w:rsidRPr="009A1174" w:rsidRDefault="00547C38" w:rsidP="0005143C">
      <w:pPr>
        <w:spacing w:before="240" w:after="240" w:line="240" w:lineRule="auto"/>
        <w:jc w:val="left"/>
        <w:rPr>
          <w:rFonts w:eastAsia="Times New Roman" w:cs="Arial"/>
          <w:kern w:val="0"/>
          <w:szCs w:val="24"/>
          <w:lang w:eastAsia="pt-BR"/>
          <w14:ligatures w14:val="none"/>
        </w:rPr>
      </w:pPr>
    </w:p>
    <w:p w14:paraId="7D3CF1AA" w14:textId="4C6B7016" w:rsidR="0038795C"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MICROSOFT. </w:t>
      </w:r>
      <w:r w:rsidRPr="00070ADE">
        <w:rPr>
          <w:rFonts w:eastAsia="Times New Roman" w:cs="Arial"/>
          <w:b/>
          <w:bCs/>
          <w:color w:val="000000"/>
          <w:kern w:val="0"/>
          <w:szCs w:val="24"/>
          <w:lang w:eastAsia="pt-BR"/>
          <w14:ligatures w14:val="none"/>
        </w:rPr>
        <w:t>Documentação do C#.</w:t>
      </w:r>
      <w:r w:rsidRPr="00070ADE">
        <w:rPr>
          <w:rFonts w:eastAsia="Times New Roman" w:cs="Arial"/>
          <w:color w:val="000000"/>
          <w:kern w:val="0"/>
          <w:szCs w:val="24"/>
          <w:lang w:eastAsia="pt-BR"/>
          <w14:ligatures w14:val="none"/>
        </w:rPr>
        <w:t xml:space="preserve"> Disponível em: https://learn.microsoft.com/pt-br/dotnet/csharp/. Acesso em: 21 jun. 2023.</w:t>
      </w:r>
    </w:p>
    <w:p w14:paraId="71955E4B" w14:textId="77777777" w:rsidR="00547C38" w:rsidRPr="009A1174" w:rsidRDefault="00547C38" w:rsidP="0005143C">
      <w:pPr>
        <w:spacing w:before="240" w:after="240" w:line="240" w:lineRule="auto"/>
        <w:jc w:val="left"/>
        <w:rPr>
          <w:rFonts w:eastAsia="Times New Roman" w:cs="Arial"/>
          <w:kern w:val="0"/>
          <w:szCs w:val="24"/>
          <w:lang w:eastAsia="pt-BR"/>
          <w14:ligatures w14:val="none"/>
        </w:rPr>
      </w:pPr>
    </w:p>
    <w:p w14:paraId="4E04F2D7" w14:textId="7C5C679D" w:rsidR="0038795C"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MICROSOFT. </w:t>
      </w:r>
      <w:r w:rsidRPr="00070ADE">
        <w:rPr>
          <w:rFonts w:eastAsia="Times New Roman" w:cs="Arial"/>
          <w:b/>
          <w:bCs/>
          <w:color w:val="000000"/>
          <w:kern w:val="0"/>
          <w:szCs w:val="24"/>
          <w:lang w:eastAsia="pt-BR"/>
          <w14:ligatures w14:val="none"/>
        </w:rPr>
        <w:t>Guia de programação em C#.</w:t>
      </w:r>
      <w:r w:rsidRPr="00070ADE">
        <w:rPr>
          <w:rFonts w:eastAsia="Times New Roman" w:cs="Arial"/>
          <w:color w:val="000000"/>
          <w:kern w:val="0"/>
          <w:szCs w:val="24"/>
          <w:lang w:eastAsia="pt-BR"/>
          <w14:ligatures w14:val="none"/>
        </w:rPr>
        <w:t xml:space="preserve"> Disponível em: https://learn.microsoft.com/pt-br/dotnet/csharp/programming-guide/. Acesso em 21 jun. 2023.</w:t>
      </w:r>
    </w:p>
    <w:p w14:paraId="036ED3C9" w14:textId="77777777" w:rsidR="00547C38" w:rsidRPr="009A1174" w:rsidRDefault="00547C38" w:rsidP="0005143C">
      <w:pPr>
        <w:spacing w:before="240" w:after="240" w:line="240" w:lineRule="auto"/>
        <w:jc w:val="left"/>
        <w:rPr>
          <w:rFonts w:eastAsia="Times New Roman" w:cs="Arial"/>
          <w:kern w:val="0"/>
          <w:szCs w:val="24"/>
          <w:lang w:eastAsia="pt-BR"/>
          <w14:ligatures w14:val="none"/>
        </w:rPr>
      </w:pPr>
    </w:p>
    <w:p w14:paraId="5CA2EFBB" w14:textId="260FFA60" w:rsidR="00070ADE" w:rsidRPr="00E243C8" w:rsidRDefault="00070ADE" w:rsidP="0005143C">
      <w:pPr>
        <w:spacing w:before="240" w:after="240" w:line="240" w:lineRule="auto"/>
        <w:jc w:val="left"/>
        <w:rPr>
          <w:rFonts w:eastAsia="Times New Roman" w:cs="Arial"/>
          <w:kern w:val="0"/>
          <w:szCs w:val="24"/>
          <w:lang w:eastAsia="pt-BR"/>
          <w14:ligatures w14:val="none"/>
        </w:rPr>
      </w:pPr>
      <w:r w:rsidRPr="00070ADE">
        <w:rPr>
          <w:rFonts w:eastAsia="Times New Roman" w:cs="Arial"/>
          <w:color w:val="000000"/>
          <w:kern w:val="0"/>
          <w:szCs w:val="24"/>
          <w:lang w:eastAsia="pt-BR"/>
          <w14:ligatures w14:val="none"/>
        </w:rPr>
        <w:t xml:space="preserve">MICROSOFT. </w:t>
      </w:r>
      <w:r w:rsidRPr="00070ADE">
        <w:rPr>
          <w:rFonts w:eastAsia="Times New Roman" w:cs="Arial"/>
          <w:b/>
          <w:bCs/>
          <w:color w:val="000000"/>
          <w:kern w:val="0"/>
          <w:szCs w:val="24"/>
          <w:lang w:eastAsia="pt-BR"/>
          <w14:ligatures w14:val="none"/>
        </w:rPr>
        <w:t>Introdução ao C#.</w:t>
      </w:r>
      <w:r w:rsidRPr="00070ADE">
        <w:rPr>
          <w:rFonts w:eastAsia="Times New Roman" w:cs="Arial"/>
          <w:color w:val="000000"/>
          <w:kern w:val="0"/>
          <w:szCs w:val="24"/>
          <w:lang w:eastAsia="pt-BR"/>
          <w14:ligatures w14:val="none"/>
        </w:rPr>
        <w:t xml:space="preserve"> Disponível em: https://learn.microsoft.com/pt-BR/dotnet/csharp/tour-of-csharp/tutorials/. Acesso em 21 jun. 2023.</w:t>
      </w:r>
    </w:p>
    <w:p w14:paraId="23671687" w14:textId="77777777" w:rsidR="00924A94" w:rsidRDefault="00924A94" w:rsidP="0005143C">
      <w:pPr>
        <w:spacing w:before="240" w:after="240" w:line="240" w:lineRule="auto"/>
        <w:jc w:val="left"/>
        <w:rPr>
          <w:rFonts w:eastAsia="Times New Roman" w:cs="Arial"/>
          <w:color w:val="000000"/>
          <w:kern w:val="0"/>
          <w:szCs w:val="24"/>
          <w:lang w:eastAsia="pt-BR"/>
          <w14:ligatures w14:val="none"/>
        </w:rPr>
      </w:pPr>
    </w:p>
    <w:p w14:paraId="2F60F0F0" w14:textId="2AB46E4A" w:rsidR="00924A94" w:rsidRDefault="00B33757" w:rsidP="00C17C41">
      <w:pPr>
        <w:spacing w:before="240" w:after="240" w:line="240" w:lineRule="auto"/>
        <w:jc w:val="left"/>
        <w:rPr>
          <w:rFonts w:eastAsia="Times New Roman" w:cs="Arial"/>
          <w:color w:val="000000"/>
          <w:kern w:val="0"/>
          <w:szCs w:val="24"/>
          <w:lang w:eastAsia="pt-BR"/>
          <w14:ligatures w14:val="none"/>
        </w:rPr>
      </w:pPr>
      <w:r w:rsidRPr="00B33757">
        <w:rPr>
          <w:rFonts w:eastAsia="Times New Roman" w:cs="Arial"/>
          <w:color w:val="000000"/>
          <w:kern w:val="0"/>
          <w:szCs w:val="24"/>
          <w:lang w:eastAsia="pt-BR"/>
          <w14:ligatures w14:val="none"/>
        </w:rPr>
        <w:t>MIRANDA JUNIOR, Luiz Carlos de. </w:t>
      </w:r>
      <w:r w:rsidRPr="00B33757">
        <w:rPr>
          <w:rFonts w:eastAsia="Times New Roman" w:cs="Arial"/>
          <w:b/>
          <w:bCs/>
          <w:color w:val="000000"/>
          <w:kern w:val="0"/>
          <w:szCs w:val="24"/>
          <w:lang w:eastAsia="pt-BR"/>
          <w14:ligatures w14:val="none"/>
        </w:rPr>
        <w:t>Segurança em instalações e serviços em eletricidade</w:t>
      </w:r>
      <w:r w:rsidRPr="00B33757">
        <w:rPr>
          <w:rFonts w:eastAsia="Times New Roman" w:cs="Arial"/>
          <w:color w:val="000000"/>
          <w:kern w:val="0"/>
          <w:szCs w:val="24"/>
          <w:lang w:eastAsia="pt-BR"/>
          <w14:ligatures w14:val="none"/>
        </w:rPr>
        <w:t xml:space="preserve">. São Paulo: </w:t>
      </w:r>
      <w:proofErr w:type="spellStart"/>
      <w:r w:rsidRPr="00B33757">
        <w:rPr>
          <w:rFonts w:eastAsia="Times New Roman" w:cs="Arial"/>
          <w:color w:val="000000"/>
          <w:kern w:val="0"/>
          <w:szCs w:val="24"/>
          <w:lang w:eastAsia="pt-BR"/>
          <w14:ligatures w14:val="none"/>
        </w:rPr>
        <w:t>Cpn</w:t>
      </w:r>
      <w:proofErr w:type="spellEnd"/>
      <w:r w:rsidRPr="00B33757">
        <w:rPr>
          <w:rFonts w:eastAsia="Times New Roman" w:cs="Arial"/>
          <w:color w:val="000000"/>
          <w:kern w:val="0"/>
          <w:szCs w:val="24"/>
          <w:lang w:eastAsia="pt-BR"/>
          <w14:ligatures w14:val="none"/>
        </w:rPr>
        <w:t>, 2006. Disponível em: https://wiki.sj.ifsc.edu.br/images/0/04/NR10_Manual_Fundacentro.pdf. Acesso em: 01 jul. 2023.</w:t>
      </w:r>
    </w:p>
    <w:p w14:paraId="439C8637" w14:textId="77777777" w:rsidR="00547C38" w:rsidRPr="009A1174" w:rsidRDefault="00547C38" w:rsidP="00C17C41">
      <w:pPr>
        <w:spacing w:before="240" w:after="240" w:line="240" w:lineRule="auto"/>
        <w:jc w:val="left"/>
        <w:rPr>
          <w:rFonts w:eastAsia="Times New Roman" w:cs="Arial"/>
          <w:color w:val="000000"/>
          <w:kern w:val="0"/>
          <w:szCs w:val="24"/>
          <w:lang w:eastAsia="pt-BR"/>
          <w14:ligatures w14:val="none"/>
        </w:rPr>
      </w:pPr>
    </w:p>
    <w:p w14:paraId="7799097E" w14:textId="1643742E" w:rsidR="00C17C41" w:rsidRPr="009A1174" w:rsidRDefault="00C17C41" w:rsidP="00C17C41">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NOVELLI, Renan. </w:t>
      </w:r>
      <w:r w:rsidRPr="00070ADE">
        <w:rPr>
          <w:rFonts w:eastAsia="Times New Roman" w:cs="Arial"/>
          <w:b/>
          <w:bCs/>
          <w:color w:val="000000"/>
          <w:kern w:val="0"/>
          <w:szCs w:val="24"/>
          <w:lang w:eastAsia="pt-BR"/>
          <w14:ligatures w14:val="none"/>
        </w:rPr>
        <w:t xml:space="preserve">Modelagem e interação em ambiente 3d utilizando </w:t>
      </w:r>
      <w:proofErr w:type="spellStart"/>
      <w:r w:rsidRPr="00070ADE">
        <w:rPr>
          <w:rFonts w:eastAsia="Times New Roman" w:cs="Arial"/>
          <w:b/>
          <w:bCs/>
          <w:color w:val="000000"/>
          <w:kern w:val="0"/>
          <w:szCs w:val="24"/>
          <w:lang w:eastAsia="pt-BR"/>
          <w14:ligatures w14:val="none"/>
        </w:rPr>
        <w:t>Blender</w:t>
      </w:r>
      <w:proofErr w:type="spellEnd"/>
      <w:r w:rsidRPr="00070ADE">
        <w:rPr>
          <w:rFonts w:eastAsia="Times New Roman" w:cs="Arial"/>
          <w:b/>
          <w:bCs/>
          <w:color w:val="000000"/>
          <w:kern w:val="0"/>
          <w:szCs w:val="24"/>
          <w:lang w:eastAsia="pt-BR"/>
          <w14:ligatures w14:val="none"/>
        </w:rPr>
        <w:t xml:space="preserve"> e </w:t>
      </w:r>
      <w:proofErr w:type="spellStart"/>
      <w:r w:rsidRPr="00070ADE">
        <w:rPr>
          <w:rFonts w:eastAsia="Times New Roman" w:cs="Arial"/>
          <w:b/>
          <w:bCs/>
          <w:color w:val="000000"/>
          <w:kern w:val="0"/>
          <w:szCs w:val="24"/>
          <w:lang w:eastAsia="pt-BR"/>
          <w14:ligatures w14:val="none"/>
        </w:rPr>
        <w:t>Unity</w:t>
      </w:r>
      <w:proofErr w:type="spellEnd"/>
      <w:r w:rsidRPr="00070ADE">
        <w:rPr>
          <w:rFonts w:eastAsia="Times New Roman" w:cs="Arial"/>
          <w:color w:val="000000"/>
          <w:kern w:val="0"/>
          <w:szCs w:val="24"/>
          <w:lang w:eastAsia="pt-BR"/>
          <w14:ligatures w14:val="none"/>
        </w:rPr>
        <w:t xml:space="preserve">. 2015. 50 f. TCC (Graduação) - Curso de Tecnologia em Análise e Desenvolvimento de Sistemas, Universidade Tecnológica Federal do Paraná, </w:t>
      </w:r>
      <w:r w:rsidRPr="00070ADE">
        <w:rPr>
          <w:rFonts w:eastAsia="Times New Roman" w:cs="Arial"/>
          <w:color w:val="000000"/>
          <w:kern w:val="0"/>
          <w:szCs w:val="24"/>
          <w:lang w:eastAsia="pt-BR"/>
          <w14:ligatures w14:val="none"/>
        </w:rPr>
        <w:lastRenderedPageBreak/>
        <w:t xml:space="preserve">Curitiba, </w:t>
      </w:r>
      <w:proofErr w:type="spellStart"/>
      <w:r w:rsidRPr="00070ADE">
        <w:rPr>
          <w:rFonts w:eastAsia="Times New Roman" w:cs="Arial"/>
          <w:color w:val="000000"/>
          <w:kern w:val="0"/>
          <w:szCs w:val="24"/>
          <w:lang w:eastAsia="pt-BR"/>
          <w14:ligatures w14:val="none"/>
        </w:rPr>
        <w:t>Pr</w:t>
      </w:r>
      <w:proofErr w:type="spellEnd"/>
      <w:r w:rsidRPr="00070ADE">
        <w:rPr>
          <w:rFonts w:eastAsia="Times New Roman" w:cs="Arial"/>
          <w:color w:val="000000"/>
          <w:kern w:val="0"/>
          <w:szCs w:val="24"/>
          <w:lang w:eastAsia="pt-BR"/>
          <w14:ligatures w14:val="none"/>
        </w:rPr>
        <w:t>, 2015. Disponível em: http://repositorio.utfpr.edu.br/jspui/handle/1/13391. Acesso em: 25 jun. 2023.</w:t>
      </w:r>
    </w:p>
    <w:p w14:paraId="348E1E62" w14:textId="77777777" w:rsidR="00547C38" w:rsidRPr="009A1174" w:rsidRDefault="00547C38" w:rsidP="00C17C41">
      <w:pPr>
        <w:spacing w:before="240" w:after="240" w:line="240" w:lineRule="auto"/>
        <w:jc w:val="left"/>
        <w:rPr>
          <w:rFonts w:eastAsia="Times New Roman" w:cs="Arial"/>
          <w:kern w:val="0"/>
          <w:szCs w:val="24"/>
          <w:lang w:eastAsia="pt-BR"/>
          <w14:ligatures w14:val="none"/>
        </w:rPr>
      </w:pPr>
    </w:p>
    <w:p w14:paraId="234480B9" w14:textId="2BD378C0" w:rsidR="0038795C" w:rsidRDefault="00C17C41"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NUNES, Eunice P. dos Santos </w:t>
      </w:r>
      <w:r w:rsidRPr="00070ADE">
        <w:rPr>
          <w:rFonts w:eastAsia="Times New Roman" w:cs="Arial"/>
          <w:i/>
          <w:iCs/>
          <w:color w:val="000000"/>
          <w:kern w:val="0"/>
          <w:szCs w:val="24"/>
          <w:lang w:eastAsia="pt-BR"/>
          <w14:ligatures w14:val="none"/>
        </w:rPr>
        <w:t>et al</w:t>
      </w:r>
      <w:r w:rsidRPr="00070ADE">
        <w:rPr>
          <w:rFonts w:eastAsia="Times New Roman" w:cs="Arial"/>
          <w:color w:val="000000"/>
          <w:kern w:val="0"/>
          <w:szCs w:val="24"/>
          <w:lang w:eastAsia="pt-BR"/>
          <w14:ligatures w14:val="none"/>
        </w:rPr>
        <w:t>. </w:t>
      </w:r>
      <w:r w:rsidRPr="00070ADE">
        <w:rPr>
          <w:rFonts w:eastAsia="Times New Roman" w:cs="Arial"/>
          <w:b/>
          <w:bCs/>
          <w:color w:val="000000"/>
          <w:kern w:val="0"/>
          <w:szCs w:val="24"/>
          <w:lang w:eastAsia="pt-BR"/>
          <w14:ligatures w14:val="none"/>
        </w:rPr>
        <w:t>Tendências e Técnicas em Sistemas Computacionais - Comunicação por campo de proximidade</w:t>
      </w:r>
      <w:r w:rsidRPr="00070ADE">
        <w:rPr>
          <w:rFonts w:eastAsia="Times New Roman" w:cs="Arial"/>
          <w:color w:val="000000"/>
          <w:kern w:val="0"/>
          <w:szCs w:val="24"/>
          <w:lang w:eastAsia="pt-BR"/>
          <w14:ligatures w14:val="none"/>
        </w:rPr>
        <w:t xml:space="preserve">: tecnologia, </w:t>
      </w:r>
      <w:proofErr w:type="spellStart"/>
      <w:r w:rsidRPr="00070ADE">
        <w:rPr>
          <w:rFonts w:eastAsia="Times New Roman" w:cs="Arial"/>
          <w:color w:val="000000"/>
          <w:kern w:val="0"/>
          <w:szCs w:val="24"/>
          <w:lang w:eastAsia="pt-BR"/>
          <w14:ligatures w14:val="none"/>
        </w:rPr>
        <w:t>aplicaçoes</w:t>
      </w:r>
      <w:proofErr w:type="spellEnd"/>
      <w:r w:rsidRPr="00070ADE">
        <w:rPr>
          <w:rFonts w:eastAsia="Times New Roman" w:cs="Arial"/>
          <w:color w:val="000000"/>
          <w:kern w:val="0"/>
          <w:szCs w:val="24"/>
          <w:lang w:eastAsia="pt-BR"/>
          <w14:ligatures w14:val="none"/>
        </w:rPr>
        <w:t xml:space="preserve"> e </w:t>
      </w:r>
      <w:proofErr w:type="spellStart"/>
      <w:r w:rsidRPr="00070ADE">
        <w:rPr>
          <w:rFonts w:eastAsia="Times New Roman" w:cs="Arial"/>
          <w:color w:val="000000"/>
          <w:kern w:val="0"/>
          <w:szCs w:val="24"/>
          <w:lang w:eastAsia="pt-BR"/>
          <w14:ligatures w14:val="none"/>
        </w:rPr>
        <w:t>questoes</w:t>
      </w:r>
      <w:proofErr w:type="spellEnd"/>
      <w:r w:rsidRPr="00070ADE">
        <w:rPr>
          <w:rFonts w:eastAsia="Times New Roman" w:cs="Arial"/>
          <w:color w:val="000000"/>
          <w:kern w:val="0"/>
          <w:szCs w:val="24"/>
          <w:lang w:eastAsia="pt-BR"/>
          <w14:ligatures w14:val="none"/>
        </w:rPr>
        <w:t xml:space="preserve"> de segurança. Cuiabá, </w:t>
      </w:r>
      <w:proofErr w:type="spellStart"/>
      <w:r w:rsidRPr="00070ADE">
        <w:rPr>
          <w:rFonts w:eastAsia="Times New Roman" w:cs="Arial"/>
          <w:color w:val="000000"/>
          <w:kern w:val="0"/>
          <w:szCs w:val="24"/>
          <w:lang w:eastAsia="pt-BR"/>
          <w14:ligatures w14:val="none"/>
        </w:rPr>
        <w:t>Ma</w:t>
      </w:r>
      <w:proofErr w:type="spellEnd"/>
      <w:r w:rsidRPr="00070ADE">
        <w:rPr>
          <w:rFonts w:eastAsia="Times New Roman" w:cs="Arial"/>
          <w:color w:val="000000"/>
          <w:kern w:val="0"/>
          <w:szCs w:val="24"/>
          <w:lang w:eastAsia="pt-BR"/>
          <w14:ligatures w14:val="none"/>
        </w:rPr>
        <w:t>: Sociedade Brasileira de Computação, 2015. 161 p. Disponível em: https://www.researchgate.net/publication/360614842_Tendencias_e_Tecnicas_em_Sistemas_Computacionais_-_Comunicacao_por_campo_de_proximidade_Tecnologia_aplicacoes_e_questoes_de_seguranca#fullTextFileContent. Acesso em: 25 jun. 2023. </w:t>
      </w:r>
    </w:p>
    <w:p w14:paraId="17DD6584" w14:textId="77777777" w:rsidR="00547C38" w:rsidRPr="009A1174" w:rsidRDefault="00547C38" w:rsidP="0005143C">
      <w:pPr>
        <w:spacing w:before="240" w:after="240" w:line="240" w:lineRule="auto"/>
        <w:jc w:val="left"/>
        <w:rPr>
          <w:rFonts w:eastAsia="Times New Roman" w:cs="Arial"/>
          <w:color w:val="000000"/>
          <w:kern w:val="0"/>
          <w:szCs w:val="24"/>
          <w:lang w:eastAsia="pt-BR"/>
          <w14:ligatures w14:val="none"/>
        </w:rPr>
      </w:pPr>
    </w:p>
    <w:p w14:paraId="4C1AD433" w14:textId="09BC3364" w:rsidR="0038795C"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OMAIA, </w:t>
      </w:r>
      <w:proofErr w:type="spellStart"/>
      <w:r w:rsidRPr="00070ADE">
        <w:rPr>
          <w:rFonts w:eastAsia="Times New Roman" w:cs="Arial"/>
          <w:color w:val="000000"/>
          <w:kern w:val="0"/>
          <w:szCs w:val="24"/>
          <w:lang w:eastAsia="pt-BR"/>
          <w14:ligatures w14:val="none"/>
        </w:rPr>
        <w:t>Derzu</w:t>
      </w:r>
      <w:proofErr w:type="spellEnd"/>
      <w:r w:rsidRPr="00070ADE">
        <w:rPr>
          <w:rFonts w:eastAsia="Times New Roman" w:cs="Arial"/>
          <w:color w:val="000000"/>
          <w:kern w:val="0"/>
          <w:szCs w:val="24"/>
          <w:lang w:eastAsia="pt-BR"/>
          <w14:ligatures w14:val="none"/>
        </w:rPr>
        <w:t xml:space="preserve">; MACHADO, Liliane. Realidade Aumentada com </w:t>
      </w:r>
      <w:proofErr w:type="spellStart"/>
      <w:r w:rsidRPr="00070ADE">
        <w:rPr>
          <w:rFonts w:eastAsia="Times New Roman" w:cs="Arial"/>
          <w:color w:val="000000"/>
          <w:kern w:val="0"/>
          <w:szCs w:val="24"/>
          <w:lang w:eastAsia="pt-BR"/>
          <w14:ligatures w14:val="none"/>
        </w:rPr>
        <w:t>Vuforia</w:t>
      </w:r>
      <w:proofErr w:type="spellEnd"/>
      <w:r w:rsidRPr="00070ADE">
        <w:rPr>
          <w:rFonts w:eastAsia="Times New Roman" w:cs="Arial"/>
          <w:color w:val="000000"/>
          <w:kern w:val="0"/>
          <w:szCs w:val="24"/>
          <w:lang w:eastAsia="pt-BR"/>
          <w14:ligatures w14:val="none"/>
        </w:rPr>
        <w:t xml:space="preserve"> e </w:t>
      </w:r>
      <w:proofErr w:type="spellStart"/>
      <w:r w:rsidRPr="00070ADE">
        <w:rPr>
          <w:rFonts w:eastAsia="Times New Roman" w:cs="Arial"/>
          <w:color w:val="000000"/>
          <w:kern w:val="0"/>
          <w:szCs w:val="24"/>
          <w:lang w:eastAsia="pt-BR"/>
          <w14:ligatures w14:val="none"/>
        </w:rPr>
        <w:t>Unity</w:t>
      </w:r>
      <w:proofErr w:type="spellEnd"/>
      <w:r w:rsidRPr="00070ADE">
        <w:rPr>
          <w:rFonts w:eastAsia="Times New Roman" w:cs="Arial"/>
          <w:color w:val="000000"/>
          <w:kern w:val="0"/>
          <w:szCs w:val="24"/>
          <w:lang w:eastAsia="pt-BR"/>
          <w14:ligatures w14:val="none"/>
        </w:rPr>
        <w:t>. </w:t>
      </w:r>
      <w:r w:rsidRPr="00070ADE">
        <w:rPr>
          <w:rFonts w:eastAsia="Times New Roman" w:cs="Arial"/>
          <w:b/>
          <w:bCs/>
          <w:color w:val="000000"/>
          <w:kern w:val="0"/>
          <w:szCs w:val="24"/>
          <w:lang w:eastAsia="pt-BR"/>
          <w14:ligatures w14:val="none"/>
        </w:rPr>
        <w:t>Anais Estendidos do Simpósio de Realidade Virtual e Aumentada (</w:t>
      </w:r>
      <w:proofErr w:type="spellStart"/>
      <w:r w:rsidRPr="00070ADE">
        <w:rPr>
          <w:rFonts w:eastAsia="Times New Roman" w:cs="Arial"/>
          <w:b/>
          <w:bCs/>
          <w:color w:val="000000"/>
          <w:kern w:val="0"/>
          <w:szCs w:val="24"/>
          <w:lang w:eastAsia="pt-BR"/>
          <w14:ligatures w14:val="none"/>
        </w:rPr>
        <w:t>Svr</w:t>
      </w:r>
      <w:proofErr w:type="spellEnd"/>
      <w:r w:rsidRPr="00070ADE">
        <w:rPr>
          <w:rFonts w:eastAsia="Times New Roman" w:cs="Arial"/>
          <w:b/>
          <w:bCs/>
          <w:color w:val="000000"/>
          <w:kern w:val="0"/>
          <w:szCs w:val="24"/>
          <w:lang w:eastAsia="pt-BR"/>
          <w14:ligatures w14:val="none"/>
        </w:rPr>
        <w:t xml:space="preserve"> Estendido 2020)</w:t>
      </w:r>
      <w:r w:rsidRPr="00070ADE">
        <w:rPr>
          <w:rFonts w:eastAsia="Times New Roman" w:cs="Arial"/>
          <w:color w:val="000000"/>
          <w:kern w:val="0"/>
          <w:szCs w:val="24"/>
          <w:lang w:eastAsia="pt-BR"/>
          <w14:ligatures w14:val="none"/>
        </w:rPr>
        <w:t>, [S.L.], p. 61-64, 7 nov. 2020. Sociedade Brasileira de Computação. http://dx.doi.org/10.5753/svr_estendido.2020.12958. Disponível em: https://doi.org/10.5753/svr_estendido.2020.12958. Acesso em: 25 jun. 2023.</w:t>
      </w:r>
    </w:p>
    <w:p w14:paraId="558E12BE" w14:textId="77777777" w:rsidR="00547C38" w:rsidRPr="009A1174" w:rsidRDefault="00547C38" w:rsidP="0005143C">
      <w:pPr>
        <w:spacing w:before="240" w:after="240" w:line="240" w:lineRule="auto"/>
        <w:jc w:val="left"/>
        <w:rPr>
          <w:rFonts w:eastAsia="Times New Roman" w:cs="Arial"/>
          <w:kern w:val="0"/>
          <w:szCs w:val="24"/>
          <w:lang w:eastAsia="pt-BR"/>
          <w14:ligatures w14:val="none"/>
        </w:rPr>
      </w:pPr>
    </w:p>
    <w:p w14:paraId="5EA454DA" w14:textId="7EB857E7" w:rsidR="001428FB" w:rsidRDefault="00070ADE" w:rsidP="0005143C">
      <w:pPr>
        <w:spacing w:before="240" w:after="240" w:line="240" w:lineRule="auto"/>
        <w:jc w:val="left"/>
        <w:rPr>
          <w:rFonts w:ascii="Noto Sans" w:hAnsi="Noto Sans" w:cs="Noto Sans"/>
          <w:bdr w:val="none" w:sz="0" w:space="0" w:color="auto" w:frame="1"/>
        </w:rPr>
      </w:pPr>
      <w:r w:rsidRPr="00070ADE">
        <w:rPr>
          <w:rFonts w:eastAsia="Times New Roman" w:cs="Arial"/>
          <w:color w:val="000000"/>
          <w:kern w:val="0"/>
          <w:szCs w:val="24"/>
          <w:lang w:eastAsia="pt-BR"/>
          <w14:ligatures w14:val="none"/>
        </w:rPr>
        <w:t>PANIZ, David. </w:t>
      </w:r>
      <w:proofErr w:type="spellStart"/>
      <w:r w:rsidRPr="00070ADE">
        <w:rPr>
          <w:rFonts w:eastAsia="Times New Roman" w:cs="Arial"/>
          <w:b/>
          <w:bCs/>
          <w:color w:val="000000"/>
          <w:kern w:val="0"/>
          <w:szCs w:val="24"/>
          <w:lang w:eastAsia="pt-BR"/>
          <w14:ligatures w14:val="none"/>
        </w:rPr>
        <w:t>NoSQL</w:t>
      </w:r>
      <w:proofErr w:type="spellEnd"/>
      <w:r w:rsidRPr="00070ADE">
        <w:rPr>
          <w:rFonts w:eastAsia="Times New Roman" w:cs="Arial"/>
          <w:color w:val="000000"/>
          <w:kern w:val="0"/>
          <w:szCs w:val="24"/>
          <w:lang w:eastAsia="pt-BR"/>
          <w14:ligatures w14:val="none"/>
        </w:rPr>
        <w:t xml:space="preserve">: </w:t>
      </w:r>
      <w:r w:rsidRPr="00070ADE">
        <w:rPr>
          <w:rFonts w:eastAsia="Times New Roman" w:cs="Arial"/>
          <w:b/>
          <w:bCs/>
          <w:color w:val="000000"/>
          <w:kern w:val="0"/>
          <w:szCs w:val="24"/>
          <w:lang w:eastAsia="pt-BR"/>
          <w14:ligatures w14:val="none"/>
        </w:rPr>
        <w:t xml:space="preserve">como armazenar os dados de uma aplicação moderna. </w:t>
      </w:r>
      <w:r w:rsidRPr="00070ADE">
        <w:rPr>
          <w:rFonts w:eastAsia="Times New Roman" w:cs="Arial"/>
          <w:color w:val="000000"/>
          <w:kern w:val="0"/>
          <w:szCs w:val="24"/>
          <w:lang w:eastAsia="pt-BR"/>
          <w14:ligatures w14:val="none"/>
        </w:rPr>
        <w:t xml:space="preserve">São Paulo, </w:t>
      </w:r>
      <w:proofErr w:type="spellStart"/>
      <w:r w:rsidRPr="00070ADE">
        <w:rPr>
          <w:rFonts w:eastAsia="Times New Roman" w:cs="Arial"/>
          <w:color w:val="000000"/>
          <w:kern w:val="0"/>
          <w:szCs w:val="24"/>
          <w:lang w:eastAsia="pt-BR"/>
          <w14:ligatures w14:val="none"/>
        </w:rPr>
        <w:t>Sp</w:t>
      </w:r>
      <w:proofErr w:type="spellEnd"/>
      <w:r w:rsidRPr="00070ADE">
        <w:rPr>
          <w:rFonts w:eastAsia="Times New Roman" w:cs="Arial"/>
          <w:color w:val="000000"/>
          <w:kern w:val="0"/>
          <w:szCs w:val="24"/>
          <w:lang w:eastAsia="pt-BR"/>
          <w14:ligatures w14:val="none"/>
        </w:rPr>
        <w:t>: Casa do Código, 2016. 177 p.</w:t>
      </w:r>
      <w:r w:rsidR="007C0B69">
        <w:rPr>
          <w:rFonts w:eastAsia="Times New Roman" w:cs="Arial"/>
          <w:color w:val="000000"/>
          <w:kern w:val="0"/>
          <w:szCs w:val="24"/>
          <w:lang w:eastAsia="pt-BR"/>
          <w14:ligatures w14:val="none"/>
        </w:rPr>
        <w:t xml:space="preserve"> </w:t>
      </w:r>
      <w:r w:rsidR="007C0B69" w:rsidRPr="008608D7">
        <w:rPr>
          <w:rFonts w:cs="Arial"/>
          <w:bdr w:val="none" w:sz="0" w:space="0" w:color="auto" w:frame="1"/>
        </w:rPr>
        <w:t xml:space="preserve">Acesso em: </w:t>
      </w:r>
      <w:r w:rsidR="007C0B69">
        <w:rPr>
          <w:rFonts w:cs="Arial"/>
          <w:bdr w:val="none" w:sz="0" w:space="0" w:color="auto" w:frame="1"/>
        </w:rPr>
        <w:t>24</w:t>
      </w:r>
      <w:r w:rsidR="007C0B69" w:rsidRPr="008608D7">
        <w:rPr>
          <w:rFonts w:cs="Arial"/>
          <w:bdr w:val="none" w:sz="0" w:space="0" w:color="auto" w:frame="1"/>
        </w:rPr>
        <w:t xml:space="preserve"> ju</w:t>
      </w:r>
      <w:r w:rsidR="007C0B69">
        <w:rPr>
          <w:rFonts w:cs="Arial"/>
          <w:bdr w:val="none" w:sz="0" w:space="0" w:color="auto" w:frame="1"/>
        </w:rPr>
        <w:t>n</w:t>
      </w:r>
      <w:r w:rsidR="007C0B69" w:rsidRPr="008608D7">
        <w:rPr>
          <w:rFonts w:cs="Arial"/>
          <w:bdr w:val="none" w:sz="0" w:space="0" w:color="auto" w:frame="1"/>
        </w:rPr>
        <w:t>.</w:t>
      </w:r>
      <w:r w:rsidR="007C0B69" w:rsidRPr="008608D7">
        <w:rPr>
          <w:rFonts w:ascii="Noto Sans" w:hAnsi="Noto Sans" w:cs="Noto Sans"/>
          <w:bdr w:val="none" w:sz="0" w:space="0" w:color="auto" w:frame="1"/>
        </w:rPr>
        <w:t xml:space="preserve"> </w:t>
      </w:r>
      <w:r w:rsidR="007C0B69" w:rsidRPr="00465353">
        <w:rPr>
          <w:rFonts w:ascii="Noto Sans" w:hAnsi="Noto Sans" w:cs="Noto Sans"/>
          <w:bdr w:val="none" w:sz="0" w:space="0" w:color="auto" w:frame="1"/>
        </w:rPr>
        <w:t>2023</w:t>
      </w:r>
      <w:r w:rsidR="00E2625B">
        <w:rPr>
          <w:rFonts w:ascii="Noto Sans" w:hAnsi="Noto Sans" w:cs="Noto Sans"/>
          <w:bdr w:val="none" w:sz="0" w:space="0" w:color="auto" w:frame="1"/>
        </w:rPr>
        <w:t>.</w:t>
      </w:r>
    </w:p>
    <w:p w14:paraId="190D7DA4" w14:textId="77777777" w:rsidR="00547C38" w:rsidRPr="009A1174" w:rsidRDefault="00547C38" w:rsidP="0005143C">
      <w:pPr>
        <w:spacing w:before="240" w:after="240" w:line="240" w:lineRule="auto"/>
        <w:jc w:val="left"/>
        <w:rPr>
          <w:rFonts w:cs="Arial"/>
          <w:szCs w:val="24"/>
          <w:bdr w:val="none" w:sz="0" w:space="0" w:color="auto" w:frame="1"/>
        </w:rPr>
      </w:pPr>
    </w:p>
    <w:p w14:paraId="1454C98B" w14:textId="3A6BFC19" w:rsidR="00C5082F"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PEREIRA, Fernando Oliveira. </w:t>
      </w:r>
      <w:r w:rsidRPr="00070ADE">
        <w:rPr>
          <w:rFonts w:eastAsia="Times New Roman" w:cs="Arial"/>
          <w:b/>
          <w:bCs/>
          <w:color w:val="000000"/>
          <w:kern w:val="0"/>
          <w:szCs w:val="24"/>
          <w:lang w:eastAsia="pt-BR"/>
          <w14:ligatures w14:val="none"/>
        </w:rPr>
        <w:t>Especificidades do rendimento, aptidão e motivação escolares em alunos com dificuldade de aprendizagem.</w:t>
      </w:r>
      <w:r w:rsidRPr="00070ADE">
        <w:rPr>
          <w:rFonts w:eastAsia="Times New Roman" w:cs="Arial"/>
          <w:color w:val="000000"/>
          <w:kern w:val="0"/>
          <w:szCs w:val="24"/>
          <w:lang w:eastAsia="pt-BR"/>
          <w14:ligatures w14:val="none"/>
        </w:rPr>
        <w:t xml:space="preserve"> 2015. Disponível em: https://www.scielo.br/j/pee/a/DkkYyDtKZ67dRNRVXK6YH7N/. Acesso em: 27 jun. 2023.</w:t>
      </w:r>
    </w:p>
    <w:p w14:paraId="663A2147" w14:textId="77777777" w:rsidR="00E243C8" w:rsidRPr="00E243C8" w:rsidRDefault="00E243C8" w:rsidP="00E243C8">
      <w:pPr>
        <w:spacing w:before="240" w:after="240" w:line="240" w:lineRule="auto"/>
        <w:jc w:val="left"/>
        <w:rPr>
          <w:rFonts w:eastAsia="Times New Roman" w:cs="Arial"/>
          <w:color w:val="000000"/>
          <w:kern w:val="0"/>
          <w:szCs w:val="24"/>
          <w:lang w:eastAsia="pt-BR"/>
          <w14:ligatures w14:val="none"/>
        </w:rPr>
      </w:pPr>
    </w:p>
    <w:p w14:paraId="42025D55" w14:textId="77777777" w:rsidR="003F17D2" w:rsidRPr="003F17D2" w:rsidRDefault="003F17D2" w:rsidP="003F17D2">
      <w:pPr>
        <w:spacing w:after="0" w:line="240" w:lineRule="auto"/>
        <w:rPr>
          <w:rFonts w:eastAsia="Times New Roman" w:cs="Arial"/>
          <w:kern w:val="0"/>
          <w:sz w:val="21"/>
          <w:szCs w:val="21"/>
          <w:lang w:eastAsia="pt-BR"/>
          <w14:ligatures w14:val="none"/>
        </w:rPr>
      </w:pPr>
      <w:r w:rsidRPr="003F17D2">
        <w:rPr>
          <w:rFonts w:eastAsia="Times New Roman" w:cs="Arial"/>
          <w:kern w:val="0"/>
          <w:szCs w:val="24"/>
          <w:lang w:eastAsia="pt-BR"/>
          <w14:ligatures w14:val="none"/>
        </w:rPr>
        <w:t xml:space="preserve">RABELO, Daniel Ferreira; CÂNDIDO, Marco Vinicius </w:t>
      </w:r>
      <w:proofErr w:type="spellStart"/>
      <w:r w:rsidRPr="003F17D2">
        <w:rPr>
          <w:rFonts w:eastAsia="Times New Roman" w:cs="Arial"/>
          <w:kern w:val="0"/>
          <w:szCs w:val="24"/>
          <w:lang w:eastAsia="pt-BR"/>
          <w14:ligatures w14:val="none"/>
        </w:rPr>
        <w:t>Isecke</w:t>
      </w:r>
      <w:proofErr w:type="spellEnd"/>
      <w:r w:rsidRPr="003F17D2">
        <w:rPr>
          <w:rFonts w:eastAsia="Times New Roman" w:cs="Arial"/>
          <w:kern w:val="0"/>
          <w:szCs w:val="24"/>
          <w:lang w:eastAsia="pt-BR"/>
          <w14:ligatures w14:val="none"/>
        </w:rPr>
        <w:t xml:space="preserve">. </w:t>
      </w:r>
      <w:r w:rsidRPr="003F17D2">
        <w:rPr>
          <w:rFonts w:eastAsia="Times New Roman" w:cs="Arial"/>
          <w:b/>
          <w:bCs/>
          <w:kern w:val="0"/>
          <w:szCs w:val="24"/>
          <w:lang w:eastAsia="pt-BR"/>
          <w14:ligatures w14:val="none"/>
        </w:rPr>
        <w:t xml:space="preserve">Análise de desempenho de banco de dados </w:t>
      </w:r>
      <w:proofErr w:type="spellStart"/>
      <w:r w:rsidRPr="003F17D2">
        <w:rPr>
          <w:rFonts w:eastAsia="Times New Roman" w:cs="Arial"/>
          <w:b/>
          <w:bCs/>
          <w:kern w:val="0"/>
          <w:szCs w:val="24"/>
          <w:lang w:eastAsia="pt-BR"/>
          <w14:ligatures w14:val="none"/>
        </w:rPr>
        <w:t>nosql</w:t>
      </w:r>
      <w:proofErr w:type="spellEnd"/>
      <w:r w:rsidRPr="003F17D2">
        <w:rPr>
          <w:rFonts w:eastAsia="Times New Roman" w:cs="Arial"/>
          <w:b/>
          <w:bCs/>
          <w:kern w:val="0"/>
          <w:szCs w:val="24"/>
          <w:lang w:eastAsia="pt-BR"/>
          <w14:ligatures w14:val="none"/>
        </w:rPr>
        <w:t xml:space="preserve"> em um sistema que utiliza um banco de dados relacional e não relacional para armazenamento de dados</w:t>
      </w:r>
      <w:r w:rsidRPr="003F17D2">
        <w:rPr>
          <w:rFonts w:eastAsia="Times New Roman" w:cs="Arial"/>
          <w:kern w:val="0"/>
          <w:szCs w:val="24"/>
          <w:lang w:eastAsia="pt-BR"/>
          <w14:ligatures w14:val="none"/>
        </w:rPr>
        <w:t xml:space="preserve">. 2017. 88 f. TCC (Graduação) - Curso de Engenharia de Computação, Centro Universitário de Anápolis </w:t>
      </w:r>
      <w:proofErr w:type="spellStart"/>
      <w:r w:rsidRPr="003F17D2">
        <w:rPr>
          <w:rFonts w:eastAsia="Times New Roman" w:cs="Arial"/>
          <w:kern w:val="0"/>
          <w:szCs w:val="24"/>
          <w:lang w:eastAsia="pt-BR"/>
          <w14:ligatures w14:val="none"/>
        </w:rPr>
        <w:t>Unievangélica</w:t>
      </w:r>
      <w:proofErr w:type="spellEnd"/>
      <w:r w:rsidRPr="003F17D2">
        <w:rPr>
          <w:rFonts w:eastAsia="Times New Roman" w:cs="Arial"/>
          <w:kern w:val="0"/>
          <w:szCs w:val="24"/>
          <w:lang w:eastAsia="pt-BR"/>
          <w14:ligatures w14:val="none"/>
        </w:rPr>
        <w:t>, Anápolis, 2017. Disponível em: http://repositorio.aee.edu.br/bitstream/aee/45/1/TCC2_2017_02_DanielFerreiraRabelo_MarcoViniciusIseckeCandido.pdf. Acesso em: 03 nov. 2023.</w:t>
      </w:r>
    </w:p>
    <w:p w14:paraId="00F56736" w14:textId="77777777" w:rsidR="0038795C" w:rsidRDefault="0038795C" w:rsidP="0005143C">
      <w:pPr>
        <w:spacing w:before="240" w:after="240" w:line="240" w:lineRule="auto"/>
        <w:jc w:val="left"/>
        <w:rPr>
          <w:rFonts w:eastAsia="Times New Roman" w:cs="Arial"/>
          <w:color w:val="000000"/>
          <w:kern w:val="0"/>
          <w:szCs w:val="24"/>
          <w:lang w:eastAsia="pt-BR"/>
          <w14:ligatures w14:val="none"/>
        </w:rPr>
      </w:pPr>
    </w:p>
    <w:p w14:paraId="75D42476" w14:textId="47CBADBF" w:rsidR="00D66ECA" w:rsidRPr="004D68E3" w:rsidRDefault="009F7D1B" w:rsidP="0005143C">
      <w:pPr>
        <w:spacing w:before="240" w:after="240" w:line="240" w:lineRule="auto"/>
        <w:jc w:val="left"/>
        <w:rPr>
          <w:rFonts w:ascii="Helvetica" w:hAnsi="Helvetica" w:cs="Helvetica"/>
          <w:color w:val="222222"/>
          <w:shd w:val="clear" w:color="auto" w:fill="FFFFFF"/>
        </w:rPr>
      </w:pPr>
      <w:r>
        <w:rPr>
          <w:rFonts w:ascii="Helvetica" w:hAnsi="Helvetica" w:cs="Helvetica"/>
          <w:color w:val="222222"/>
          <w:shd w:val="clear" w:color="auto" w:fill="FFFFFF"/>
        </w:rPr>
        <w:t>SAADE, Joel. </w:t>
      </w:r>
      <w:r>
        <w:rPr>
          <w:rStyle w:val="Forte"/>
          <w:rFonts w:ascii="Helvetica" w:hAnsi="Helvetica" w:cs="Helvetica"/>
          <w:color w:val="222222"/>
          <w:shd w:val="clear" w:color="auto" w:fill="FFFFFF"/>
        </w:rPr>
        <w:t>C#: guia do programador</w:t>
      </w:r>
      <w:r>
        <w:rPr>
          <w:rFonts w:ascii="Helvetica" w:hAnsi="Helvetica" w:cs="Helvetica"/>
          <w:color w:val="222222"/>
          <w:shd w:val="clear" w:color="auto" w:fill="FFFFFF"/>
        </w:rPr>
        <w:t xml:space="preserve">. São Paulo: </w:t>
      </w:r>
      <w:proofErr w:type="spellStart"/>
      <w:r>
        <w:rPr>
          <w:rFonts w:ascii="Helvetica" w:hAnsi="Helvetica" w:cs="Helvetica"/>
          <w:color w:val="222222"/>
          <w:shd w:val="clear" w:color="auto" w:fill="FFFFFF"/>
        </w:rPr>
        <w:t>Novatec</w:t>
      </w:r>
      <w:proofErr w:type="spellEnd"/>
      <w:r>
        <w:rPr>
          <w:rFonts w:ascii="Helvetica" w:hAnsi="Helvetica" w:cs="Helvetica"/>
          <w:color w:val="222222"/>
          <w:shd w:val="clear" w:color="auto" w:fill="FFFFFF"/>
        </w:rPr>
        <w:t xml:space="preserve"> Editora, 2010.</w:t>
      </w:r>
    </w:p>
    <w:p w14:paraId="40FC53D2" w14:textId="77777777" w:rsidR="00547C38" w:rsidRPr="004D68E3" w:rsidRDefault="00547C38" w:rsidP="0005143C">
      <w:pPr>
        <w:spacing w:before="240" w:after="240" w:line="240" w:lineRule="auto"/>
        <w:jc w:val="left"/>
        <w:rPr>
          <w:rFonts w:ascii="Helvetica" w:hAnsi="Helvetica" w:cs="Helvetica"/>
          <w:color w:val="222222"/>
          <w:shd w:val="clear" w:color="auto" w:fill="FFFFFF"/>
        </w:rPr>
      </w:pPr>
    </w:p>
    <w:p w14:paraId="42449238" w14:textId="77777777" w:rsidR="00070ADE" w:rsidRPr="009A1174"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lastRenderedPageBreak/>
        <w:t xml:space="preserve">SAVIANI, </w:t>
      </w:r>
      <w:proofErr w:type="spellStart"/>
      <w:r w:rsidRPr="00070ADE">
        <w:rPr>
          <w:rFonts w:eastAsia="Times New Roman" w:cs="Arial"/>
          <w:color w:val="000000"/>
          <w:kern w:val="0"/>
          <w:szCs w:val="24"/>
          <w:lang w:eastAsia="pt-BR"/>
          <w14:ligatures w14:val="none"/>
        </w:rPr>
        <w:t>Dermeval</w:t>
      </w:r>
      <w:proofErr w:type="spellEnd"/>
      <w:r w:rsidRPr="00070ADE">
        <w:rPr>
          <w:rFonts w:eastAsia="Times New Roman" w:cs="Arial"/>
          <w:color w:val="000000"/>
          <w:kern w:val="0"/>
          <w:szCs w:val="24"/>
          <w:lang w:eastAsia="pt-BR"/>
          <w14:ligatures w14:val="none"/>
        </w:rPr>
        <w:t xml:space="preserve">. </w:t>
      </w:r>
      <w:r w:rsidRPr="00070ADE">
        <w:rPr>
          <w:rFonts w:eastAsia="Times New Roman" w:cs="Arial"/>
          <w:b/>
          <w:bCs/>
          <w:color w:val="000000"/>
          <w:kern w:val="0"/>
          <w:szCs w:val="24"/>
          <w:lang w:eastAsia="pt-BR"/>
          <w14:ligatures w14:val="none"/>
        </w:rPr>
        <w:t>Pedagogia Histórico-Crítica: primeiras aproximações</w:t>
      </w:r>
      <w:r w:rsidRPr="00070ADE">
        <w:rPr>
          <w:rFonts w:eastAsia="Times New Roman" w:cs="Arial"/>
          <w:color w:val="000000"/>
          <w:kern w:val="0"/>
          <w:szCs w:val="24"/>
          <w:lang w:eastAsia="pt-BR"/>
          <w14:ligatures w14:val="none"/>
        </w:rPr>
        <w:t>. 2. ed. São Paulo: Cortez / Autores Associados, 1991. (Coleção polêmicas do nosso tempo; v. 5).</w:t>
      </w:r>
    </w:p>
    <w:p w14:paraId="4823B689" w14:textId="77777777" w:rsidR="0038795C" w:rsidRPr="009A1174" w:rsidRDefault="0038795C" w:rsidP="0005143C">
      <w:pPr>
        <w:spacing w:before="240" w:after="240" w:line="240" w:lineRule="auto"/>
        <w:jc w:val="left"/>
        <w:rPr>
          <w:rFonts w:eastAsia="Times New Roman" w:cs="Arial"/>
          <w:kern w:val="0"/>
          <w:szCs w:val="24"/>
          <w:lang w:eastAsia="pt-BR"/>
          <w14:ligatures w14:val="none"/>
        </w:rPr>
      </w:pPr>
    </w:p>
    <w:p w14:paraId="02819357" w14:textId="0E62AF2E" w:rsidR="0038795C" w:rsidRDefault="00070ADE" w:rsidP="0005143C">
      <w:pPr>
        <w:spacing w:before="240" w:after="240" w:line="240" w:lineRule="auto"/>
        <w:jc w:val="left"/>
        <w:rPr>
          <w:rFonts w:ascii="Noto Sans" w:hAnsi="Noto Sans" w:cs="Noto Sans"/>
          <w:bdr w:val="none" w:sz="0" w:space="0" w:color="auto" w:frame="1"/>
        </w:rPr>
      </w:pPr>
      <w:r w:rsidRPr="386313CF">
        <w:rPr>
          <w:rFonts w:eastAsia="Times New Roman" w:cs="Arial"/>
          <w:color w:val="000000"/>
          <w:kern w:val="0"/>
          <w:lang w:eastAsia="pt-BR"/>
          <w14:ligatures w14:val="none"/>
        </w:rPr>
        <w:t xml:space="preserve">SOUZA, Anderson R. de; PAIXÃO, </w:t>
      </w:r>
      <w:proofErr w:type="spellStart"/>
      <w:r w:rsidRPr="386313CF">
        <w:rPr>
          <w:rFonts w:eastAsia="Times New Roman" w:cs="Arial"/>
          <w:color w:val="000000"/>
          <w:kern w:val="0"/>
          <w:lang w:eastAsia="pt-BR"/>
          <w14:ligatures w14:val="none"/>
        </w:rPr>
        <w:t>Alexsander</w:t>
      </w:r>
      <w:proofErr w:type="spellEnd"/>
      <w:r w:rsidRPr="386313CF">
        <w:rPr>
          <w:rFonts w:eastAsia="Times New Roman" w:cs="Arial"/>
          <w:color w:val="000000"/>
          <w:kern w:val="0"/>
          <w:lang w:eastAsia="pt-BR"/>
          <w14:ligatures w14:val="none"/>
        </w:rPr>
        <w:t xml:space="preserve"> C.; UZÊDA, Diego D.; DIAS, Marco A.; DUARTE, Sergio; AMORIM, </w:t>
      </w:r>
      <w:proofErr w:type="spellStart"/>
      <w:r w:rsidRPr="386313CF">
        <w:rPr>
          <w:rFonts w:eastAsia="Times New Roman" w:cs="Arial"/>
          <w:color w:val="000000"/>
          <w:kern w:val="0"/>
          <w:lang w:eastAsia="pt-BR"/>
          <w14:ligatures w14:val="none"/>
        </w:rPr>
        <w:t>Helio</w:t>
      </w:r>
      <w:proofErr w:type="spellEnd"/>
      <w:r w:rsidRPr="386313CF">
        <w:rPr>
          <w:rFonts w:eastAsia="Times New Roman" w:cs="Arial"/>
          <w:color w:val="000000"/>
          <w:kern w:val="0"/>
          <w:lang w:eastAsia="pt-BR"/>
          <w14:ligatures w14:val="none"/>
        </w:rPr>
        <w:t xml:space="preserve"> S. de. A placa </w:t>
      </w:r>
      <w:proofErr w:type="spellStart"/>
      <w:r w:rsidRPr="386313CF">
        <w:rPr>
          <w:rFonts w:eastAsia="Times New Roman" w:cs="Arial"/>
          <w:color w:val="000000"/>
          <w:kern w:val="0"/>
          <w:lang w:eastAsia="pt-BR"/>
          <w14:ligatures w14:val="none"/>
        </w:rPr>
        <w:t>Arduino</w:t>
      </w:r>
      <w:proofErr w:type="spellEnd"/>
      <w:r w:rsidRPr="386313CF">
        <w:rPr>
          <w:rFonts w:eastAsia="Times New Roman" w:cs="Arial"/>
          <w:color w:val="000000"/>
          <w:kern w:val="0"/>
          <w:lang w:eastAsia="pt-BR"/>
          <w14:ligatures w14:val="none"/>
        </w:rPr>
        <w:t xml:space="preserve">: uma opção de baixo custo para experiências de física assistidas pelo </w:t>
      </w:r>
      <w:proofErr w:type="spellStart"/>
      <w:r w:rsidRPr="386313CF">
        <w:rPr>
          <w:rFonts w:eastAsia="Times New Roman" w:cs="Arial"/>
          <w:color w:val="000000"/>
          <w:kern w:val="0"/>
          <w:lang w:eastAsia="pt-BR"/>
          <w14:ligatures w14:val="none"/>
        </w:rPr>
        <w:t>pc</w:t>
      </w:r>
      <w:proofErr w:type="spellEnd"/>
      <w:r w:rsidRPr="386313CF">
        <w:rPr>
          <w:rFonts w:eastAsia="Times New Roman" w:cs="Arial"/>
          <w:color w:val="000000"/>
          <w:kern w:val="0"/>
          <w:lang w:eastAsia="pt-BR"/>
          <w14:ligatures w14:val="none"/>
        </w:rPr>
        <w:t xml:space="preserve">. </w:t>
      </w:r>
      <w:r w:rsidRPr="386313CF">
        <w:rPr>
          <w:rFonts w:eastAsia="Times New Roman" w:cs="Arial"/>
          <w:b/>
          <w:bCs/>
          <w:color w:val="000000"/>
          <w:kern w:val="0"/>
          <w:lang w:eastAsia="pt-BR"/>
          <w14:ligatures w14:val="none"/>
        </w:rPr>
        <w:t>Revista Brasileira de Ensino de Física</w:t>
      </w:r>
      <w:r w:rsidRPr="386313CF">
        <w:rPr>
          <w:rFonts w:eastAsia="Times New Roman" w:cs="Arial"/>
          <w:color w:val="000000"/>
          <w:kern w:val="0"/>
          <w:lang w:eastAsia="pt-BR"/>
          <w14:ligatures w14:val="none"/>
        </w:rPr>
        <w:t xml:space="preserve">, [S.L.], v. 33, n. 1, p. 01-05, mar. 2011. </w:t>
      </w:r>
      <w:proofErr w:type="spellStart"/>
      <w:r w:rsidRPr="386313CF">
        <w:rPr>
          <w:rFonts w:eastAsia="Times New Roman" w:cs="Arial"/>
          <w:color w:val="000000"/>
          <w:kern w:val="0"/>
          <w:lang w:eastAsia="pt-BR"/>
          <w14:ligatures w14:val="none"/>
        </w:rPr>
        <w:t>FapUNIFESP</w:t>
      </w:r>
      <w:proofErr w:type="spellEnd"/>
      <w:r w:rsidRPr="386313CF">
        <w:rPr>
          <w:rFonts w:eastAsia="Times New Roman" w:cs="Arial"/>
          <w:color w:val="000000"/>
          <w:kern w:val="0"/>
          <w:lang w:eastAsia="pt-BR"/>
          <w14:ligatures w14:val="none"/>
        </w:rPr>
        <w:t xml:space="preserve"> (</w:t>
      </w:r>
      <w:proofErr w:type="spellStart"/>
      <w:r w:rsidRPr="386313CF">
        <w:rPr>
          <w:rFonts w:eastAsia="Times New Roman" w:cs="Arial"/>
          <w:color w:val="000000"/>
          <w:kern w:val="0"/>
          <w:lang w:eastAsia="pt-BR"/>
          <w14:ligatures w14:val="none"/>
        </w:rPr>
        <w:t>SciELO</w:t>
      </w:r>
      <w:proofErr w:type="spellEnd"/>
      <w:r w:rsidRPr="386313CF">
        <w:rPr>
          <w:rFonts w:eastAsia="Times New Roman" w:cs="Arial"/>
          <w:color w:val="000000"/>
          <w:kern w:val="0"/>
          <w:lang w:eastAsia="pt-BR"/>
          <w14:ligatures w14:val="none"/>
        </w:rPr>
        <w:t xml:space="preserve">). </w:t>
      </w:r>
      <w:hyperlink r:id="rId82" w:history="1">
        <w:r w:rsidR="004D025B" w:rsidRPr="386313CF">
          <w:rPr>
            <w:rStyle w:val="Hyperlink"/>
            <w:rFonts w:eastAsia="Times New Roman" w:cs="Arial"/>
            <w:kern w:val="0"/>
            <w:lang w:eastAsia="pt-BR"/>
            <w14:ligatures w14:val="none"/>
          </w:rPr>
          <w:t>http://dx.doi.org/10.1590/s1806-11172011000100026</w:t>
        </w:r>
      </w:hyperlink>
      <w:r w:rsidRPr="386313CF">
        <w:rPr>
          <w:rFonts w:eastAsia="Times New Roman" w:cs="Arial"/>
          <w:color w:val="000000"/>
          <w:kern w:val="0"/>
          <w:lang w:eastAsia="pt-BR"/>
          <w14:ligatures w14:val="none"/>
        </w:rPr>
        <w:t>.</w:t>
      </w:r>
      <w:r w:rsidR="004D025B" w:rsidRPr="386313CF">
        <w:rPr>
          <w:rFonts w:eastAsia="Times New Roman" w:cs="Arial"/>
          <w:color w:val="000000"/>
          <w:kern w:val="0"/>
          <w:lang w:eastAsia="pt-BR"/>
          <w14:ligatures w14:val="none"/>
        </w:rPr>
        <w:t xml:space="preserve"> </w:t>
      </w:r>
      <w:r w:rsidR="004D025B" w:rsidRPr="008608D7">
        <w:rPr>
          <w:rFonts w:cs="Arial"/>
          <w:bdr w:val="none" w:sz="0" w:space="0" w:color="auto" w:frame="1"/>
        </w:rPr>
        <w:t xml:space="preserve">Acesso em: </w:t>
      </w:r>
      <w:r w:rsidR="004D025B">
        <w:rPr>
          <w:rFonts w:cs="Arial"/>
          <w:bdr w:val="none" w:sz="0" w:space="0" w:color="auto" w:frame="1"/>
        </w:rPr>
        <w:t>25</w:t>
      </w:r>
      <w:r w:rsidR="004D025B" w:rsidRPr="008608D7">
        <w:rPr>
          <w:rFonts w:cs="Arial"/>
          <w:bdr w:val="none" w:sz="0" w:space="0" w:color="auto" w:frame="1"/>
        </w:rPr>
        <w:t xml:space="preserve"> ju</w:t>
      </w:r>
      <w:r w:rsidR="004D025B">
        <w:rPr>
          <w:rFonts w:cs="Arial"/>
          <w:bdr w:val="none" w:sz="0" w:space="0" w:color="auto" w:frame="1"/>
        </w:rPr>
        <w:t>l</w:t>
      </w:r>
      <w:r w:rsidR="004D025B" w:rsidRPr="008608D7">
        <w:rPr>
          <w:rFonts w:cs="Arial"/>
          <w:bdr w:val="none" w:sz="0" w:space="0" w:color="auto" w:frame="1"/>
        </w:rPr>
        <w:t>.</w:t>
      </w:r>
      <w:r w:rsidR="004D025B" w:rsidRPr="008608D7">
        <w:rPr>
          <w:rFonts w:ascii="Noto Sans" w:hAnsi="Noto Sans" w:cs="Noto Sans"/>
          <w:bdr w:val="none" w:sz="0" w:space="0" w:color="auto" w:frame="1"/>
        </w:rPr>
        <w:t xml:space="preserve"> </w:t>
      </w:r>
      <w:r w:rsidR="004D025B" w:rsidRPr="00465353">
        <w:rPr>
          <w:rFonts w:ascii="Noto Sans" w:hAnsi="Noto Sans" w:cs="Noto Sans"/>
          <w:bdr w:val="none" w:sz="0" w:space="0" w:color="auto" w:frame="1"/>
        </w:rPr>
        <w:t>2023</w:t>
      </w:r>
      <w:r w:rsidR="60AA84C2" w:rsidRPr="00465353">
        <w:rPr>
          <w:rFonts w:ascii="Noto Sans" w:hAnsi="Noto Sans" w:cs="Noto Sans"/>
          <w:bdr w:val="none" w:sz="0" w:space="0" w:color="auto" w:frame="1"/>
        </w:rPr>
        <w:t>.</w:t>
      </w:r>
    </w:p>
    <w:p w14:paraId="34F00268" w14:textId="77777777" w:rsidR="00547C38" w:rsidRPr="009A1174" w:rsidRDefault="00547C38" w:rsidP="0005143C">
      <w:pPr>
        <w:spacing w:before="240" w:after="240" w:line="240" w:lineRule="auto"/>
        <w:jc w:val="left"/>
        <w:rPr>
          <w:rFonts w:eastAsia="Times New Roman" w:cs="Arial"/>
          <w:kern w:val="0"/>
          <w:szCs w:val="24"/>
          <w:lang w:eastAsia="pt-BR"/>
          <w14:ligatures w14:val="none"/>
        </w:rPr>
      </w:pPr>
    </w:p>
    <w:p w14:paraId="5C8B5AEB" w14:textId="0672A5AD" w:rsidR="00405089" w:rsidRPr="004D68E3" w:rsidRDefault="00070ADE" w:rsidP="0005143C">
      <w:pPr>
        <w:spacing w:before="240" w:after="240" w:line="240" w:lineRule="auto"/>
        <w:jc w:val="left"/>
        <w:rPr>
          <w:rFonts w:cs="Arial"/>
          <w:kern w:val="0"/>
          <w:lang w:eastAsia="pt-BR"/>
          <w14:ligatures w14:val="none"/>
        </w:rPr>
      </w:pPr>
      <w:r w:rsidRPr="386313CF">
        <w:rPr>
          <w:rFonts w:eastAsia="Times New Roman" w:cs="Arial"/>
          <w:color w:val="000000"/>
          <w:kern w:val="0"/>
          <w:lang w:eastAsia="pt-BR"/>
          <w14:ligatures w14:val="none"/>
        </w:rPr>
        <w:t xml:space="preserve">TARDIF, M. </w:t>
      </w:r>
      <w:r w:rsidRPr="386313CF">
        <w:rPr>
          <w:rFonts w:eastAsia="Times New Roman" w:cs="Arial"/>
          <w:b/>
          <w:bCs/>
          <w:color w:val="000000"/>
          <w:kern w:val="0"/>
          <w:lang w:eastAsia="pt-BR"/>
          <w14:ligatures w14:val="none"/>
        </w:rPr>
        <w:t>Saberes docentes e formação profissional.</w:t>
      </w:r>
      <w:r w:rsidRPr="386313CF">
        <w:rPr>
          <w:rFonts w:eastAsia="Times New Roman" w:cs="Arial"/>
          <w:color w:val="000000"/>
          <w:kern w:val="0"/>
          <w:lang w:eastAsia="pt-BR"/>
          <w14:ligatures w14:val="none"/>
        </w:rPr>
        <w:t xml:space="preserve"> 17.ed. Petrópolis, RJ: Vozes, 2014. Disponível em: </w:t>
      </w:r>
      <w:hyperlink r:id="rId83">
        <w:r w:rsidR="00405089" w:rsidRPr="386313CF">
          <w:rPr>
            <w:rStyle w:val="Hyperlink"/>
            <w:rFonts w:eastAsia="Times New Roman" w:cs="Arial"/>
            <w:lang w:eastAsia="pt-BR"/>
          </w:rPr>
          <w:t>https://www.pucpr.br/wp-content/uploads/2017/10/ensino-hibrido_uma-inovacao-disruptiva.pdf</w:t>
        </w:r>
      </w:hyperlink>
      <w:r w:rsidRPr="386313CF">
        <w:rPr>
          <w:rFonts w:eastAsia="Times New Roman" w:cs="Arial"/>
          <w:color w:val="000000"/>
          <w:kern w:val="0"/>
          <w:lang w:eastAsia="pt-BR"/>
          <w14:ligatures w14:val="none"/>
        </w:rPr>
        <w:t>&gt;.</w:t>
      </w:r>
      <w:r w:rsidR="330DAD19" w:rsidRPr="386313CF">
        <w:rPr>
          <w:rFonts w:eastAsia="Times New Roman" w:cs="Arial"/>
          <w:color w:val="000000"/>
          <w:kern w:val="0"/>
          <w:lang w:eastAsia="pt-BR"/>
          <w14:ligatures w14:val="none"/>
        </w:rPr>
        <w:t xml:space="preserve"> </w:t>
      </w:r>
      <w:r w:rsidR="330DAD19" w:rsidRPr="386313CF">
        <w:rPr>
          <w:rFonts w:cs="Arial"/>
        </w:rPr>
        <w:t>Acesso em: 25 jul.</w:t>
      </w:r>
      <w:r w:rsidR="330DAD19" w:rsidRPr="386313CF">
        <w:rPr>
          <w:rFonts w:ascii="Noto Sans" w:hAnsi="Noto Sans" w:cs="Noto Sans"/>
        </w:rPr>
        <w:t xml:space="preserve"> </w:t>
      </w:r>
      <w:r w:rsidR="330DAD19" w:rsidRPr="00E241E6">
        <w:rPr>
          <w:rFonts w:cs="Arial"/>
        </w:rPr>
        <w:t>2023.</w:t>
      </w:r>
    </w:p>
    <w:p w14:paraId="129B983D" w14:textId="754592F1" w:rsidR="0038795C" w:rsidRDefault="00405089" w:rsidP="0005143C">
      <w:pPr>
        <w:spacing w:before="240" w:after="240" w:line="240" w:lineRule="auto"/>
        <w:jc w:val="left"/>
      </w:pPr>
      <w:r>
        <w:t xml:space="preserve">TEIXEIRA, Fabricio. </w:t>
      </w:r>
      <w:r w:rsidRPr="001F0BE7">
        <w:rPr>
          <w:b/>
        </w:rPr>
        <w:t>Introdução e boas práticas em UX Design.</w:t>
      </w:r>
      <w:r>
        <w:t xml:space="preserve"> São Paulo</w:t>
      </w:r>
      <w:r w:rsidR="001F0BE7">
        <w:t>, SP</w:t>
      </w:r>
      <w:r>
        <w:t>: Casa do Código, 2015.</w:t>
      </w:r>
      <w:r w:rsidR="00AC3990">
        <w:t xml:space="preserve"> </w:t>
      </w:r>
    </w:p>
    <w:p w14:paraId="6BEFF52A" w14:textId="77777777" w:rsidR="00547C38" w:rsidRPr="009A1174" w:rsidRDefault="00547C38" w:rsidP="0005143C">
      <w:pPr>
        <w:spacing w:before="240" w:after="240" w:line="240" w:lineRule="auto"/>
        <w:jc w:val="left"/>
        <w:rPr>
          <w:rFonts w:eastAsia="Times New Roman" w:cs="Arial"/>
          <w:kern w:val="0"/>
          <w:szCs w:val="24"/>
          <w:lang w:eastAsia="pt-BR"/>
          <w14:ligatures w14:val="none"/>
        </w:rPr>
      </w:pPr>
    </w:p>
    <w:p w14:paraId="45FDB3EC" w14:textId="09229352" w:rsidR="0038795C" w:rsidRDefault="00070ADE" w:rsidP="0005143C">
      <w:pPr>
        <w:spacing w:before="240" w:after="240" w:line="240" w:lineRule="auto"/>
        <w:jc w:val="left"/>
        <w:rPr>
          <w:rFonts w:eastAsia="Times New Roman" w:cs="Arial"/>
          <w:color w:val="000000"/>
          <w:kern w:val="0"/>
          <w:lang w:eastAsia="pt-BR"/>
          <w14:ligatures w14:val="none"/>
        </w:rPr>
      </w:pPr>
      <w:r w:rsidRPr="5D52B27E">
        <w:rPr>
          <w:rFonts w:eastAsia="Times New Roman" w:cs="Arial"/>
          <w:color w:val="000000"/>
          <w:kern w:val="0"/>
          <w:lang w:eastAsia="pt-BR"/>
          <w14:ligatures w14:val="none"/>
        </w:rPr>
        <w:t xml:space="preserve">TORI, Romero; KIRNER, Claudio; SISCOUTTO, Robson. </w:t>
      </w:r>
      <w:r w:rsidRPr="5D52B27E">
        <w:rPr>
          <w:rFonts w:eastAsia="Times New Roman" w:cs="Arial"/>
          <w:b/>
          <w:bCs/>
          <w:color w:val="000000"/>
          <w:kern w:val="0"/>
          <w:lang w:eastAsia="pt-BR"/>
          <w14:ligatures w14:val="none"/>
        </w:rPr>
        <w:t>Fundamentos e Tecnologia de Realidade Virtual e Aumentada</w:t>
      </w:r>
      <w:r w:rsidRPr="5D52B27E">
        <w:rPr>
          <w:rFonts w:eastAsia="Times New Roman" w:cs="Arial"/>
          <w:color w:val="000000"/>
          <w:kern w:val="0"/>
          <w:lang w:eastAsia="pt-BR"/>
          <w14:ligatures w14:val="none"/>
        </w:rPr>
        <w:t xml:space="preserve">. Belém </w:t>
      </w:r>
      <w:proofErr w:type="spellStart"/>
      <w:r w:rsidRPr="5D52B27E">
        <w:rPr>
          <w:rFonts w:eastAsia="Times New Roman" w:cs="Arial"/>
          <w:color w:val="000000"/>
          <w:kern w:val="0"/>
          <w:lang w:eastAsia="pt-BR"/>
          <w14:ligatures w14:val="none"/>
        </w:rPr>
        <w:t>Pa</w:t>
      </w:r>
      <w:proofErr w:type="spellEnd"/>
      <w:r w:rsidRPr="5D52B27E">
        <w:rPr>
          <w:rFonts w:eastAsia="Times New Roman" w:cs="Arial"/>
          <w:color w:val="000000"/>
          <w:kern w:val="0"/>
          <w:lang w:eastAsia="pt-BR"/>
          <w14:ligatures w14:val="none"/>
        </w:rPr>
        <w:t xml:space="preserve">: Editora </w:t>
      </w:r>
      <w:proofErr w:type="spellStart"/>
      <w:r w:rsidRPr="5D52B27E">
        <w:rPr>
          <w:rFonts w:eastAsia="Times New Roman" w:cs="Arial"/>
          <w:color w:val="000000"/>
          <w:kern w:val="0"/>
          <w:lang w:eastAsia="pt-BR"/>
          <w14:ligatures w14:val="none"/>
        </w:rPr>
        <w:t>Sbc</w:t>
      </w:r>
      <w:proofErr w:type="spellEnd"/>
      <w:r w:rsidRPr="5D52B27E">
        <w:rPr>
          <w:rFonts w:eastAsia="Times New Roman" w:cs="Arial"/>
          <w:color w:val="000000"/>
          <w:kern w:val="0"/>
          <w:lang w:eastAsia="pt-BR"/>
          <w14:ligatures w14:val="none"/>
        </w:rPr>
        <w:t xml:space="preserve"> – Sociedade Brasileira de Computação, Porto Alegre, 2006. 422 p. Disponível em: https://pcs.usp.br/interlab/wp-content/uploads/sites/21/2018/01/Fundamentos_e_Tecnologia_de_Realidade_Virtual_e_Aumentada-v22-11-06.pdf. Acesso em: 23 jun. 2023.</w:t>
      </w:r>
    </w:p>
    <w:p w14:paraId="000122D3" w14:textId="77777777" w:rsidR="00547C38" w:rsidRPr="004D68E3" w:rsidRDefault="00547C38" w:rsidP="0005143C">
      <w:pPr>
        <w:spacing w:before="240" w:after="240" w:line="240" w:lineRule="auto"/>
        <w:jc w:val="left"/>
        <w:rPr>
          <w:rFonts w:eastAsia="Times New Roman" w:cs="Arial"/>
          <w:kern w:val="0"/>
          <w:lang w:eastAsia="pt-BR"/>
          <w14:ligatures w14:val="none"/>
        </w:rPr>
      </w:pPr>
    </w:p>
    <w:p w14:paraId="19998D27" w14:textId="3C2363C7" w:rsidR="00752606" w:rsidRPr="009A1174" w:rsidRDefault="00070ADE" w:rsidP="0005143C">
      <w:pPr>
        <w:spacing w:before="240" w:after="240" w:line="240" w:lineRule="auto"/>
        <w:jc w:val="left"/>
        <w:rPr>
          <w:rFonts w:eastAsia="Times New Roman" w:cs="Arial"/>
          <w:color w:val="000000"/>
          <w:kern w:val="0"/>
          <w:szCs w:val="24"/>
          <w:lang w:eastAsia="pt-BR"/>
          <w14:ligatures w14:val="none"/>
        </w:rPr>
      </w:pPr>
      <w:r w:rsidRPr="00070ADE">
        <w:rPr>
          <w:rFonts w:eastAsia="Times New Roman" w:cs="Arial"/>
          <w:color w:val="000000"/>
          <w:kern w:val="0"/>
          <w:szCs w:val="24"/>
          <w:lang w:eastAsia="pt-BR"/>
          <w14:ligatures w14:val="none"/>
        </w:rPr>
        <w:t xml:space="preserve">VALENTE, José Armando; FREIRE, Fernanda Maria Pereira; ROCHA, Heloísa Vieira da; D'ABREU, Jose </w:t>
      </w:r>
      <w:proofErr w:type="spellStart"/>
      <w:r w:rsidRPr="00070ADE">
        <w:rPr>
          <w:rFonts w:eastAsia="Times New Roman" w:cs="Arial"/>
          <w:color w:val="000000"/>
          <w:kern w:val="0"/>
          <w:szCs w:val="24"/>
          <w:lang w:eastAsia="pt-BR"/>
          <w14:ligatures w14:val="none"/>
        </w:rPr>
        <w:t>Vilhete</w:t>
      </w:r>
      <w:proofErr w:type="spellEnd"/>
      <w:r w:rsidRPr="00070ADE">
        <w:rPr>
          <w:rFonts w:eastAsia="Times New Roman" w:cs="Arial"/>
          <w:color w:val="000000"/>
          <w:kern w:val="0"/>
          <w:szCs w:val="24"/>
          <w:lang w:eastAsia="pt-BR"/>
          <w14:ligatures w14:val="none"/>
        </w:rPr>
        <w:t xml:space="preserve">; BARANAUSKAS, Maria Cecília </w:t>
      </w:r>
      <w:proofErr w:type="spellStart"/>
      <w:r w:rsidRPr="00070ADE">
        <w:rPr>
          <w:rFonts w:eastAsia="Times New Roman" w:cs="Arial"/>
          <w:color w:val="000000"/>
          <w:kern w:val="0"/>
          <w:szCs w:val="24"/>
          <w:lang w:eastAsia="pt-BR"/>
          <w14:ligatures w14:val="none"/>
        </w:rPr>
        <w:t>Calani</w:t>
      </w:r>
      <w:proofErr w:type="spellEnd"/>
      <w:r w:rsidRPr="00070ADE">
        <w:rPr>
          <w:rFonts w:eastAsia="Times New Roman" w:cs="Arial"/>
          <w:color w:val="000000"/>
          <w:kern w:val="0"/>
          <w:szCs w:val="24"/>
          <w:lang w:eastAsia="pt-BR"/>
          <w14:ligatures w14:val="none"/>
        </w:rPr>
        <w:t xml:space="preserve">; MARTINS, Maria Cecília; PRADO, Maria Elisabete </w:t>
      </w:r>
      <w:proofErr w:type="spellStart"/>
      <w:r w:rsidRPr="00070ADE">
        <w:rPr>
          <w:rFonts w:eastAsia="Times New Roman" w:cs="Arial"/>
          <w:color w:val="000000"/>
          <w:kern w:val="0"/>
          <w:szCs w:val="24"/>
          <w:lang w:eastAsia="pt-BR"/>
          <w14:ligatures w14:val="none"/>
        </w:rPr>
        <w:t>Brisola</w:t>
      </w:r>
      <w:proofErr w:type="spellEnd"/>
      <w:r w:rsidRPr="00070ADE">
        <w:rPr>
          <w:rFonts w:eastAsia="Times New Roman" w:cs="Arial"/>
          <w:color w:val="000000"/>
          <w:kern w:val="0"/>
          <w:szCs w:val="24"/>
          <w:lang w:eastAsia="pt-BR"/>
          <w14:ligatures w14:val="none"/>
        </w:rPr>
        <w:t xml:space="preserve"> Brito (org.). </w:t>
      </w:r>
      <w:r w:rsidRPr="00070ADE">
        <w:rPr>
          <w:rFonts w:eastAsia="Times New Roman" w:cs="Arial"/>
          <w:b/>
          <w:bCs/>
          <w:color w:val="000000"/>
          <w:kern w:val="0"/>
          <w:szCs w:val="24"/>
          <w:lang w:eastAsia="pt-BR"/>
          <w14:ligatures w14:val="none"/>
        </w:rPr>
        <w:t>O computador na sociedade do conhecimento</w:t>
      </w:r>
      <w:r w:rsidRPr="00070ADE">
        <w:rPr>
          <w:rFonts w:eastAsia="Times New Roman" w:cs="Arial"/>
          <w:color w:val="000000"/>
          <w:kern w:val="0"/>
          <w:szCs w:val="24"/>
          <w:lang w:eastAsia="pt-BR"/>
          <w14:ligatures w14:val="none"/>
        </w:rPr>
        <w:t xml:space="preserve">. Campinas: </w:t>
      </w:r>
      <w:proofErr w:type="spellStart"/>
      <w:r w:rsidRPr="00070ADE">
        <w:rPr>
          <w:rFonts w:eastAsia="Times New Roman" w:cs="Arial"/>
          <w:color w:val="000000"/>
          <w:kern w:val="0"/>
          <w:szCs w:val="24"/>
          <w:lang w:eastAsia="pt-BR"/>
          <w14:ligatures w14:val="none"/>
        </w:rPr>
        <w:t>Nied</w:t>
      </w:r>
      <w:proofErr w:type="spellEnd"/>
      <w:r w:rsidRPr="00070ADE">
        <w:rPr>
          <w:rFonts w:eastAsia="Times New Roman" w:cs="Arial"/>
          <w:color w:val="000000"/>
          <w:kern w:val="0"/>
          <w:szCs w:val="24"/>
          <w:lang w:eastAsia="pt-BR"/>
          <w14:ligatures w14:val="none"/>
        </w:rPr>
        <w:t>, 1999. 116 p. Disponível em: http://penta3.ufrgs.br/MEC-CicloAvan/integracao_midias/textos/1pref.pdf. Acesso em: 06 jun. 2023.</w:t>
      </w:r>
    </w:p>
    <w:p w14:paraId="453829EF" w14:textId="77777777" w:rsidR="00547C38" w:rsidRPr="009A1174" w:rsidRDefault="00547C38" w:rsidP="0005143C">
      <w:pPr>
        <w:spacing w:before="240" w:after="240" w:line="240" w:lineRule="auto"/>
        <w:jc w:val="left"/>
        <w:rPr>
          <w:rFonts w:eastAsia="Times New Roman" w:cs="Arial"/>
          <w:kern w:val="0"/>
          <w:szCs w:val="24"/>
          <w:lang w:eastAsia="pt-BR"/>
          <w14:ligatures w14:val="none"/>
        </w:rPr>
      </w:pPr>
    </w:p>
    <w:p w14:paraId="432E3E37" w14:textId="01113A2C" w:rsidR="001F0D2B" w:rsidRPr="00E243C8" w:rsidRDefault="00DB356C" w:rsidP="001F0D2B">
      <w:pPr>
        <w:spacing w:before="240" w:after="240" w:line="240" w:lineRule="auto"/>
        <w:jc w:val="left"/>
        <w:rPr>
          <w:rFonts w:cs="Arial"/>
          <w:szCs w:val="24"/>
          <w:bdr w:val="none" w:sz="0" w:space="0" w:color="auto" w:frame="1"/>
        </w:rPr>
      </w:pPr>
      <w:r w:rsidRPr="00DB356C">
        <w:rPr>
          <w:rFonts w:cs="Arial"/>
          <w:shd w:val="clear" w:color="auto" w:fill="FFFFFF"/>
        </w:rPr>
        <w:t xml:space="preserve">VENTEU, Kelly Cristina; PINTO, Giuliano </w:t>
      </w:r>
      <w:proofErr w:type="spellStart"/>
      <w:r w:rsidRPr="00DB356C">
        <w:rPr>
          <w:rFonts w:cs="Arial"/>
          <w:shd w:val="clear" w:color="auto" w:fill="FFFFFF"/>
        </w:rPr>
        <w:t>Scombatti</w:t>
      </w:r>
      <w:proofErr w:type="spellEnd"/>
      <w:r w:rsidRPr="00DB356C">
        <w:rPr>
          <w:rFonts w:cs="Arial"/>
          <w:shd w:val="clear" w:color="auto" w:fill="FFFFFF"/>
        </w:rPr>
        <w:t xml:space="preserve">. </w:t>
      </w:r>
      <w:r w:rsidRPr="00DB356C">
        <w:rPr>
          <w:rFonts w:cs="Arial"/>
          <w:b/>
          <w:bCs/>
          <w:shd w:val="clear" w:color="auto" w:fill="FFFFFF"/>
        </w:rPr>
        <w:t>DESENVOLVIMENTO MÓVEL HÍBRIDO. </w:t>
      </w:r>
      <w:r w:rsidRPr="00DB356C">
        <w:rPr>
          <w:rStyle w:val="Forte"/>
          <w:rFonts w:cs="Arial"/>
          <w:b w:val="0"/>
          <w:bCs w:val="0"/>
          <w:color w:val="222222"/>
          <w:shd w:val="clear" w:color="auto" w:fill="FFFFFF"/>
        </w:rPr>
        <w:t>Revista Interface Tecnológica</w:t>
      </w:r>
      <w:r w:rsidRPr="00DB356C">
        <w:rPr>
          <w:rFonts w:cs="Arial"/>
          <w:shd w:val="clear" w:color="auto" w:fill="FFFFFF"/>
        </w:rPr>
        <w:t xml:space="preserve">, [S.L.], v. 15, n. 1, p. 86-96, 30 jun. 2018. Interface </w:t>
      </w:r>
      <w:proofErr w:type="spellStart"/>
      <w:r w:rsidRPr="00DB356C">
        <w:rPr>
          <w:rFonts w:cs="Arial"/>
          <w:shd w:val="clear" w:color="auto" w:fill="FFFFFF"/>
        </w:rPr>
        <w:t>Tecnologica</w:t>
      </w:r>
      <w:proofErr w:type="spellEnd"/>
      <w:r w:rsidRPr="00DB356C">
        <w:rPr>
          <w:rFonts w:cs="Arial"/>
          <w:shd w:val="clear" w:color="auto" w:fill="FFFFFF"/>
        </w:rPr>
        <w:t xml:space="preserve">. </w:t>
      </w:r>
      <w:hyperlink r:id="rId84" w:history="1">
        <w:r w:rsidR="00CB3D12" w:rsidRPr="00D02B32">
          <w:rPr>
            <w:rStyle w:val="Hyperlink"/>
            <w:rFonts w:cs="Arial"/>
            <w:shd w:val="clear" w:color="auto" w:fill="FFFFFF"/>
          </w:rPr>
          <w:t>http://dx.doi.org/10.31510/infa.v15i1.337</w:t>
        </w:r>
      </w:hyperlink>
      <w:r w:rsidRPr="00DB356C">
        <w:rPr>
          <w:rFonts w:cs="Arial"/>
          <w:shd w:val="clear" w:color="auto" w:fill="FFFFFF"/>
        </w:rPr>
        <w:t>.</w:t>
      </w:r>
      <w:r w:rsidR="001F0D2B">
        <w:rPr>
          <w:rFonts w:cs="Arial"/>
          <w:shd w:val="clear" w:color="auto" w:fill="FFFFFF"/>
        </w:rPr>
        <w:t xml:space="preserve"> </w:t>
      </w:r>
      <w:r w:rsidR="001F0D2B" w:rsidRPr="008608D7">
        <w:rPr>
          <w:rFonts w:cs="Arial"/>
          <w:bdr w:val="none" w:sz="0" w:space="0" w:color="auto" w:frame="1"/>
        </w:rPr>
        <w:t xml:space="preserve">Acesso em: </w:t>
      </w:r>
      <w:r w:rsidR="001F0D2B">
        <w:rPr>
          <w:rFonts w:cs="Arial"/>
          <w:bdr w:val="none" w:sz="0" w:space="0" w:color="auto" w:frame="1"/>
        </w:rPr>
        <w:t>29</w:t>
      </w:r>
      <w:r w:rsidR="001F0D2B" w:rsidRPr="008608D7">
        <w:rPr>
          <w:rFonts w:cs="Arial"/>
          <w:bdr w:val="none" w:sz="0" w:space="0" w:color="auto" w:frame="1"/>
        </w:rPr>
        <w:t xml:space="preserve"> ju</w:t>
      </w:r>
      <w:r w:rsidR="001F0D2B">
        <w:rPr>
          <w:rFonts w:cs="Arial"/>
          <w:bdr w:val="none" w:sz="0" w:space="0" w:color="auto" w:frame="1"/>
        </w:rPr>
        <w:t>l</w:t>
      </w:r>
      <w:r w:rsidR="001F0D2B" w:rsidRPr="008608D7">
        <w:rPr>
          <w:rFonts w:cs="Arial"/>
          <w:bdr w:val="none" w:sz="0" w:space="0" w:color="auto" w:frame="1"/>
        </w:rPr>
        <w:t>.</w:t>
      </w:r>
      <w:r w:rsidR="001F0D2B" w:rsidRPr="008608D7">
        <w:rPr>
          <w:rFonts w:ascii="Noto Sans" w:hAnsi="Noto Sans" w:cs="Noto Sans"/>
          <w:bdr w:val="none" w:sz="0" w:space="0" w:color="auto" w:frame="1"/>
        </w:rPr>
        <w:t xml:space="preserve"> </w:t>
      </w:r>
      <w:r w:rsidR="001F0D2B" w:rsidRPr="00465353">
        <w:rPr>
          <w:rFonts w:ascii="Noto Sans" w:hAnsi="Noto Sans" w:cs="Noto Sans"/>
          <w:bdr w:val="none" w:sz="0" w:space="0" w:color="auto" w:frame="1"/>
        </w:rPr>
        <w:t>2023</w:t>
      </w:r>
      <w:r w:rsidR="00E2625B">
        <w:rPr>
          <w:rFonts w:ascii="Noto Sans" w:hAnsi="Noto Sans" w:cs="Noto Sans"/>
          <w:bdr w:val="none" w:sz="0" w:space="0" w:color="auto" w:frame="1"/>
        </w:rPr>
        <w:t>.</w:t>
      </w:r>
    </w:p>
    <w:p w14:paraId="4DDCD830" w14:textId="059C35A0" w:rsidR="003771F8" w:rsidRPr="00070ADE" w:rsidRDefault="003771F8" w:rsidP="0005143C">
      <w:pPr>
        <w:spacing w:line="240" w:lineRule="auto"/>
        <w:jc w:val="left"/>
        <w:rPr>
          <w:rFonts w:cs="Arial"/>
          <w:szCs w:val="24"/>
        </w:rPr>
      </w:pPr>
    </w:p>
    <w:sectPr w:rsidR="003771F8" w:rsidRPr="00070ADE" w:rsidSect="00193E1B">
      <w:headerReference w:type="default" r:id="rId85"/>
      <w:pgSz w:w="11906" w:h="16838"/>
      <w:pgMar w:top="1701" w:right="1134" w:bottom="1134" w:left="1701" w:header="709" w:footer="709" w:gutter="0"/>
      <w:pgNumType w:start="14"/>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78871E" w14:textId="77777777" w:rsidR="0065751C" w:rsidRDefault="0065751C" w:rsidP="00B55F66">
      <w:pPr>
        <w:spacing w:after="0" w:line="240" w:lineRule="auto"/>
      </w:pPr>
      <w:r>
        <w:separator/>
      </w:r>
    </w:p>
  </w:endnote>
  <w:endnote w:type="continuationSeparator" w:id="0">
    <w:p w14:paraId="1E5B0ECE" w14:textId="77777777" w:rsidR="0065751C" w:rsidRDefault="0065751C" w:rsidP="00B55F66">
      <w:pPr>
        <w:spacing w:after="0" w:line="240" w:lineRule="auto"/>
      </w:pPr>
      <w:r>
        <w:continuationSeparator/>
      </w:r>
    </w:p>
  </w:endnote>
  <w:endnote w:type="continuationNotice" w:id="1">
    <w:p w14:paraId="76B12596" w14:textId="77777777" w:rsidR="0065751C" w:rsidRDefault="0065751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Noto Sans">
    <w:altName w:val="Arial"/>
    <w:charset w:val="00"/>
    <w:family w:val="swiss"/>
    <w:pitch w:val="variable"/>
    <w:sig w:usb0="00000001" w:usb1="400078FF" w:usb2="0000002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1D0885" w14:paraId="2004747C" w14:textId="77777777" w:rsidTr="2278B9DD">
      <w:trPr>
        <w:trHeight w:val="300"/>
      </w:trPr>
      <w:tc>
        <w:tcPr>
          <w:tcW w:w="3020" w:type="dxa"/>
        </w:tcPr>
        <w:p w14:paraId="6FC0B0FA" w14:textId="34C2B3F6" w:rsidR="001D0885" w:rsidRDefault="001D0885" w:rsidP="2278B9DD">
          <w:pPr>
            <w:pStyle w:val="Cabealho"/>
            <w:ind w:left="-115"/>
            <w:jc w:val="left"/>
          </w:pPr>
        </w:p>
      </w:tc>
      <w:tc>
        <w:tcPr>
          <w:tcW w:w="3020" w:type="dxa"/>
        </w:tcPr>
        <w:p w14:paraId="514A86FA" w14:textId="70E28272" w:rsidR="001D0885" w:rsidRDefault="001D0885" w:rsidP="2278B9DD">
          <w:pPr>
            <w:pStyle w:val="Cabealho"/>
            <w:jc w:val="center"/>
          </w:pPr>
        </w:p>
      </w:tc>
      <w:tc>
        <w:tcPr>
          <w:tcW w:w="3020" w:type="dxa"/>
        </w:tcPr>
        <w:p w14:paraId="3D235898" w14:textId="5FB844C6" w:rsidR="001D0885" w:rsidRDefault="001D0885" w:rsidP="2278B9DD">
          <w:pPr>
            <w:pStyle w:val="Cabealho"/>
            <w:ind w:right="-115"/>
            <w:jc w:val="right"/>
          </w:pPr>
        </w:p>
      </w:tc>
    </w:tr>
  </w:tbl>
  <w:p w14:paraId="6ED34654" w14:textId="094ADBFE" w:rsidR="001D0885" w:rsidRDefault="001D0885" w:rsidP="2278B9DD">
    <w:pPr>
      <w:pStyle w:val="Rodap"/>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1D0885" w14:paraId="39AFD638" w14:textId="77777777" w:rsidTr="2278B9DD">
      <w:trPr>
        <w:trHeight w:val="300"/>
      </w:trPr>
      <w:tc>
        <w:tcPr>
          <w:tcW w:w="3020" w:type="dxa"/>
        </w:tcPr>
        <w:p w14:paraId="52BFC48B" w14:textId="64DDB11F" w:rsidR="001D0885" w:rsidRDefault="001D0885" w:rsidP="2278B9DD">
          <w:pPr>
            <w:pStyle w:val="Cabealho"/>
            <w:ind w:left="-115"/>
            <w:jc w:val="left"/>
          </w:pPr>
        </w:p>
      </w:tc>
      <w:tc>
        <w:tcPr>
          <w:tcW w:w="3020" w:type="dxa"/>
        </w:tcPr>
        <w:p w14:paraId="14ECDD03" w14:textId="1B3016FE" w:rsidR="001D0885" w:rsidRDefault="001D0885" w:rsidP="2278B9DD">
          <w:pPr>
            <w:pStyle w:val="Cabealho"/>
            <w:jc w:val="center"/>
          </w:pPr>
        </w:p>
      </w:tc>
      <w:tc>
        <w:tcPr>
          <w:tcW w:w="3020" w:type="dxa"/>
        </w:tcPr>
        <w:p w14:paraId="71B5243D" w14:textId="25BDFD40" w:rsidR="001D0885" w:rsidRDefault="001D0885" w:rsidP="2278B9DD">
          <w:pPr>
            <w:pStyle w:val="Cabealho"/>
            <w:ind w:right="-115"/>
            <w:jc w:val="right"/>
          </w:pPr>
        </w:p>
      </w:tc>
    </w:tr>
  </w:tbl>
  <w:p w14:paraId="05B00BCE" w14:textId="66FDA14B" w:rsidR="001D0885" w:rsidRDefault="001D0885" w:rsidP="2278B9DD">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281B9A" w14:textId="77777777" w:rsidR="0065751C" w:rsidRDefault="0065751C" w:rsidP="00B55F66">
      <w:pPr>
        <w:spacing w:after="0" w:line="240" w:lineRule="auto"/>
      </w:pPr>
      <w:r>
        <w:separator/>
      </w:r>
    </w:p>
  </w:footnote>
  <w:footnote w:type="continuationSeparator" w:id="0">
    <w:p w14:paraId="7DBA38BD" w14:textId="77777777" w:rsidR="0065751C" w:rsidRDefault="0065751C" w:rsidP="00B55F66">
      <w:pPr>
        <w:spacing w:after="0" w:line="240" w:lineRule="auto"/>
      </w:pPr>
      <w:r>
        <w:continuationSeparator/>
      </w:r>
    </w:p>
  </w:footnote>
  <w:footnote w:type="continuationNotice" w:id="1">
    <w:p w14:paraId="13FF2813" w14:textId="77777777" w:rsidR="0065751C" w:rsidRDefault="0065751C">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E96484" w14:textId="738035D1" w:rsidR="005C5EDB" w:rsidRDefault="005C5EDB" w:rsidP="009524A9">
    <w:pPr>
      <w:pStyle w:val="Cabealho"/>
    </w:pPr>
  </w:p>
  <w:p w14:paraId="47C08EB8" w14:textId="77777777" w:rsidR="00A575E2" w:rsidRDefault="00A575E2">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3538318"/>
      <w:docPartObj>
        <w:docPartGallery w:val="Page Numbers (Top of Page)"/>
        <w:docPartUnique/>
      </w:docPartObj>
    </w:sdtPr>
    <w:sdtContent>
      <w:p w14:paraId="07B4A38A" w14:textId="121D5184" w:rsidR="00A72100" w:rsidRDefault="00A72100">
        <w:pPr>
          <w:pStyle w:val="Cabealho"/>
          <w:jc w:val="right"/>
        </w:pPr>
        <w:r>
          <w:fldChar w:fldCharType="begin"/>
        </w:r>
        <w:r>
          <w:instrText>PAGE   \* MERGEFORMAT</w:instrText>
        </w:r>
        <w:r>
          <w:fldChar w:fldCharType="separate"/>
        </w:r>
        <w:r>
          <w:rPr>
            <w:noProof/>
          </w:rPr>
          <w:t>85</w:t>
        </w:r>
        <w:r>
          <w:fldChar w:fldCharType="end"/>
        </w:r>
      </w:p>
    </w:sdtContent>
  </w:sdt>
  <w:p w14:paraId="60C26EF6" w14:textId="77777777" w:rsidR="00F7414D" w:rsidRDefault="00F7414D">
    <w:pPr>
      <w:pStyle w:val="Cabealh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6DB87D" w14:textId="77777777" w:rsidR="00A72100" w:rsidRDefault="00A72100">
    <w:pPr>
      <w:pStyle w:val="Cabealho"/>
      <w:jc w:val="right"/>
    </w:pPr>
  </w:p>
  <w:p w14:paraId="174B38BA" w14:textId="77777777" w:rsidR="00A72100" w:rsidRDefault="00A72100">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4FF5"/>
    <w:multiLevelType w:val="multilevel"/>
    <w:tmpl w:val="12523EA8"/>
    <w:lvl w:ilvl="0">
      <w:start w:val="1"/>
      <w:numFmt w:val="decimal"/>
      <w:lvlText w:val="%1."/>
      <w:lvlJc w:val="left"/>
      <w:pPr>
        <w:ind w:left="720" w:hanging="36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8357B91"/>
    <w:multiLevelType w:val="hybridMultilevel"/>
    <w:tmpl w:val="84EE0B0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8B249FA"/>
    <w:multiLevelType w:val="hybridMultilevel"/>
    <w:tmpl w:val="6BA4D70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E2C6DF8"/>
    <w:multiLevelType w:val="multilevel"/>
    <w:tmpl w:val="3A52C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1D7C2E"/>
    <w:multiLevelType w:val="hybridMultilevel"/>
    <w:tmpl w:val="E7C05F60"/>
    <w:lvl w:ilvl="0" w:tplc="FFFFFFFF">
      <w:start w:val="1"/>
      <w:numFmt w:val="decimal"/>
      <w:lvlText w:val="%1."/>
      <w:lvlJc w:val="left"/>
      <w:pPr>
        <w:ind w:left="420" w:hanging="360"/>
      </w:pPr>
      <w:rPr>
        <w:rFonts w:hint="default"/>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5" w15:restartNumberingAfterBreak="0">
    <w:nsid w:val="10077CF8"/>
    <w:multiLevelType w:val="hybridMultilevel"/>
    <w:tmpl w:val="027C8D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4541D9A"/>
    <w:multiLevelType w:val="hybridMultilevel"/>
    <w:tmpl w:val="7624D01C"/>
    <w:lvl w:ilvl="0" w:tplc="60A8ABD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6F31FEB"/>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D32125"/>
    <w:multiLevelType w:val="hybridMultilevel"/>
    <w:tmpl w:val="99AA792A"/>
    <w:lvl w:ilvl="0" w:tplc="A680249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13B7988"/>
    <w:multiLevelType w:val="hybridMultilevel"/>
    <w:tmpl w:val="77DA7C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1457ABF"/>
    <w:multiLevelType w:val="hybridMultilevel"/>
    <w:tmpl w:val="81401188"/>
    <w:lvl w:ilvl="0" w:tplc="221AAF76">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1" w15:restartNumberingAfterBreak="0">
    <w:nsid w:val="25F02BC0"/>
    <w:multiLevelType w:val="multilevel"/>
    <w:tmpl w:val="149040B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383"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264026C1"/>
    <w:multiLevelType w:val="hybridMultilevel"/>
    <w:tmpl w:val="A8E28E8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8370A4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684AFA"/>
    <w:multiLevelType w:val="hybridMultilevel"/>
    <w:tmpl w:val="1194C68E"/>
    <w:lvl w:ilvl="0" w:tplc="AB242ED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A6A3143"/>
    <w:multiLevelType w:val="hybridMultilevel"/>
    <w:tmpl w:val="3C2A923A"/>
    <w:lvl w:ilvl="0" w:tplc="3D600518">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F090E3F"/>
    <w:multiLevelType w:val="hybridMultilevel"/>
    <w:tmpl w:val="047669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0C86E30"/>
    <w:multiLevelType w:val="hybridMultilevel"/>
    <w:tmpl w:val="B706EEA6"/>
    <w:lvl w:ilvl="0" w:tplc="B130FC86">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AAA3101"/>
    <w:multiLevelType w:val="hybridMultilevel"/>
    <w:tmpl w:val="61A2ECD0"/>
    <w:lvl w:ilvl="0" w:tplc="2C066BC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053D67"/>
    <w:multiLevelType w:val="hybridMultilevel"/>
    <w:tmpl w:val="D4264558"/>
    <w:lvl w:ilvl="0" w:tplc="A4CA7D08">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08B1A60"/>
    <w:multiLevelType w:val="multilevel"/>
    <w:tmpl w:val="ECA292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4730BCF"/>
    <w:multiLevelType w:val="hybridMultilevel"/>
    <w:tmpl w:val="20A23044"/>
    <w:lvl w:ilvl="0" w:tplc="6EF2B058">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55CD65E5"/>
    <w:multiLevelType w:val="hybridMultilevel"/>
    <w:tmpl w:val="04F0AA92"/>
    <w:lvl w:ilvl="0" w:tplc="12E2CACE">
      <w:start w:val="1"/>
      <w:numFmt w:val="bullet"/>
      <w:pStyle w:val="PargrafodaLista"/>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23" w15:restartNumberingAfterBreak="0">
    <w:nsid w:val="56862D8C"/>
    <w:multiLevelType w:val="multilevel"/>
    <w:tmpl w:val="0D82B37E"/>
    <w:lvl w:ilvl="0">
      <w:start w:val="1"/>
      <w:numFmt w:val="decimal"/>
      <w:lvlText w:val="%1."/>
      <w:lvlJc w:val="left"/>
      <w:pPr>
        <w:ind w:left="785" w:hanging="360"/>
      </w:p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24" w15:restartNumberingAfterBreak="0">
    <w:nsid w:val="5A941768"/>
    <w:multiLevelType w:val="hybridMultilevel"/>
    <w:tmpl w:val="E7C05F60"/>
    <w:lvl w:ilvl="0" w:tplc="2368C65A">
      <w:start w:val="1"/>
      <w:numFmt w:val="decimal"/>
      <w:lvlText w:val="%1."/>
      <w:lvlJc w:val="left"/>
      <w:pPr>
        <w:ind w:left="420" w:hanging="360"/>
      </w:pPr>
      <w:rPr>
        <w:rFonts w:hint="default"/>
      </w:rPr>
    </w:lvl>
    <w:lvl w:ilvl="1" w:tplc="04160019" w:tentative="1">
      <w:start w:val="1"/>
      <w:numFmt w:val="lowerLetter"/>
      <w:lvlText w:val="%2."/>
      <w:lvlJc w:val="left"/>
      <w:pPr>
        <w:ind w:left="1140" w:hanging="360"/>
      </w:pPr>
    </w:lvl>
    <w:lvl w:ilvl="2" w:tplc="0416001B" w:tentative="1">
      <w:start w:val="1"/>
      <w:numFmt w:val="lowerRoman"/>
      <w:lvlText w:val="%3."/>
      <w:lvlJc w:val="right"/>
      <w:pPr>
        <w:ind w:left="1860" w:hanging="180"/>
      </w:pPr>
    </w:lvl>
    <w:lvl w:ilvl="3" w:tplc="0416000F" w:tentative="1">
      <w:start w:val="1"/>
      <w:numFmt w:val="decimal"/>
      <w:lvlText w:val="%4."/>
      <w:lvlJc w:val="left"/>
      <w:pPr>
        <w:ind w:left="2580" w:hanging="360"/>
      </w:pPr>
    </w:lvl>
    <w:lvl w:ilvl="4" w:tplc="04160019" w:tentative="1">
      <w:start w:val="1"/>
      <w:numFmt w:val="lowerLetter"/>
      <w:lvlText w:val="%5."/>
      <w:lvlJc w:val="left"/>
      <w:pPr>
        <w:ind w:left="3300" w:hanging="360"/>
      </w:pPr>
    </w:lvl>
    <w:lvl w:ilvl="5" w:tplc="0416001B" w:tentative="1">
      <w:start w:val="1"/>
      <w:numFmt w:val="lowerRoman"/>
      <w:lvlText w:val="%6."/>
      <w:lvlJc w:val="right"/>
      <w:pPr>
        <w:ind w:left="4020" w:hanging="180"/>
      </w:pPr>
    </w:lvl>
    <w:lvl w:ilvl="6" w:tplc="0416000F" w:tentative="1">
      <w:start w:val="1"/>
      <w:numFmt w:val="decimal"/>
      <w:lvlText w:val="%7."/>
      <w:lvlJc w:val="left"/>
      <w:pPr>
        <w:ind w:left="4740" w:hanging="360"/>
      </w:pPr>
    </w:lvl>
    <w:lvl w:ilvl="7" w:tplc="04160019" w:tentative="1">
      <w:start w:val="1"/>
      <w:numFmt w:val="lowerLetter"/>
      <w:lvlText w:val="%8."/>
      <w:lvlJc w:val="left"/>
      <w:pPr>
        <w:ind w:left="5460" w:hanging="360"/>
      </w:pPr>
    </w:lvl>
    <w:lvl w:ilvl="8" w:tplc="0416001B" w:tentative="1">
      <w:start w:val="1"/>
      <w:numFmt w:val="lowerRoman"/>
      <w:lvlText w:val="%9."/>
      <w:lvlJc w:val="right"/>
      <w:pPr>
        <w:ind w:left="6180" w:hanging="180"/>
      </w:pPr>
    </w:lvl>
  </w:abstractNum>
  <w:abstractNum w:abstractNumId="25" w15:restartNumberingAfterBreak="0">
    <w:nsid w:val="5D862014"/>
    <w:multiLevelType w:val="hybridMultilevel"/>
    <w:tmpl w:val="0F5A41B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5F4825B7"/>
    <w:multiLevelType w:val="multilevel"/>
    <w:tmpl w:val="0A06D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09343E7"/>
    <w:multiLevelType w:val="hybridMultilevel"/>
    <w:tmpl w:val="8FC2B22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0F42FB3"/>
    <w:multiLevelType w:val="hybridMultilevel"/>
    <w:tmpl w:val="462454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D036100"/>
    <w:multiLevelType w:val="multilevel"/>
    <w:tmpl w:val="0D82B37E"/>
    <w:lvl w:ilvl="0">
      <w:start w:val="1"/>
      <w:numFmt w:val="decimal"/>
      <w:lvlText w:val="%1."/>
      <w:lvlJc w:val="left"/>
      <w:pPr>
        <w:ind w:left="785" w:hanging="360"/>
      </w:p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30" w15:restartNumberingAfterBreak="0">
    <w:nsid w:val="704E2FB2"/>
    <w:multiLevelType w:val="multilevel"/>
    <w:tmpl w:val="CF9E6138"/>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0AF2C7C"/>
    <w:multiLevelType w:val="hybridMultilevel"/>
    <w:tmpl w:val="2108A3BA"/>
    <w:lvl w:ilvl="0" w:tplc="442C9A32">
      <w:start w:val="1"/>
      <w:numFmt w:val="decimal"/>
      <w:lvlText w:val="%1."/>
      <w:lvlJc w:val="left"/>
      <w:pPr>
        <w:ind w:left="420" w:hanging="360"/>
      </w:pPr>
      <w:rPr>
        <w:rFonts w:hint="default"/>
      </w:rPr>
    </w:lvl>
    <w:lvl w:ilvl="1" w:tplc="04160019" w:tentative="1">
      <w:start w:val="1"/>
      <w:numFmt w:val="lowerLetter"/>
      <w:lvlText w:val="%2."/>
      <w:lvlJc w:val="left"/>
      <w:pPr>
        <w:ind w:left="1140" w:hanging="360"/>
      </w:pPr>
    </w:lvl>
    <w:lvl w:ilvl="2" w:tplc="0416001B" w:tentative="1">
      <w:start w:val="1"/>
      <w:numFmt w:val="lowerRoman"/>
      <w:lvlText w:val="%3."/>
      <w:lvlJc w:val="right"/>
      <w:pPr>
        <w:ind w:left="1860" w:hanging="180"/>
      </w:pPr>
    </w:lvl>
    <w:lvl w:ilvl="3" w:tplc="0416000F" w:tentative="1">
      <w:start w:val="1"/>
      <w:numFmt w:val="decimal"/>
      <w:lvlText w:val="%4."/>
      <w:lvlJc w:val="left"/>
      <w:pPr>
        <w:ind w:left="2580" w:hanging="360"/>
      </w:pPr>
    </w:lvl>
    <w:lvl w:ilvl="4" w:tplc="04160019" w:tentative="1">
      <w:start w:val="1"/>
      <w:numFmt w:val="lowerLetter"/>
      <w:lvlText w:val="%5."/>
      <w:lvlJc w:val="left"/>
      <w:pPr>
        <w:ind w:left="3300" w:hanging="360"/>
      </w:pPr>
    </w:lvl>
    <w:lvl w:ilvl="5" w:tplc="0416001B" w:tentative="1">
      <w:start w:val="1"/>
      <w:numFmt w:val="lowerRoman"/>
      <w:lvlText w:val="%6."/>
      <w:lvlJc w:val="right"/>
      <w:pPr>
        <w:ind w:left="4020" w:hanging="180"/>
      </w:pPr>
    </w:lvl>
    <w:lvl w:ilvl="6" w:tplc="0416000F" w:tentative="1">
      <w:start w:val="1"/>
      <w:numFmt w:val="decimal"/>
      <w:lvlText w:val="%7."/>
      <w:lvlJc w:val="left"/>
      <w:pPr>
        <w:ind w:left="4740" w:hanging="360"/>
      </w:pPr>
    </w:lvl>
    <w:lvl w:ilvl="7" w:tplc="04160019" w:tentative="1">
      <w:start w:val="1"/>
      <w:numFmt w:val="lowerLetter"/>
      <w:lvlText w:val="%8."/>
      <w:lvlJc w:val="left"/>
      <w:pPr>
        <w:ind w:left="5460" w:hanging="360"/>
      </w:pPr>
    </w:lvl>
    <w:lvl w:ilvl="8" w:tplc="0416001B" w:tentative="1">
      <w:start w:val="1"/>
      <w:numFmt w:val="lowerRoman"/>
      <w:lvlText w:val="%9."/>
      <w:lvlJc w:val="right"/>
      <w:pPr>
        <w:ind w:left="6180" w:hanging="180"/>
      </w:pPr>
    </w:lvl>
  </w:abstractNum>
  <w:abstractNum w:abstractNumId="32" w15:restartNumberingAfterBreak="0">
    <w:nsid w:val="776F34DA"/>
    <w:multiLevelType w:val="hybridMultilevel"/>
    <w:tmpl w:val="E7C05F60"/>
    <w:lvl w:ilvl="0" w:tplc="FFFFFFFF">
      <w:start w:val="1"/>
      <w:numFmt w:val="decimal"/>
      <w:lvlText w:val="%1."/>
      <w:lvlJc w:val="left"/>
      <w:pPr>
        <w:ind w:left="420" w:hanging="360"/>
      </w:pPr>
      <w:rPr>
        <w:rFonts w:hint="default"/>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33" w15:restartNumberingAfterBreak="0">
    <w:nsid w:val="7B4C723E"/>
    <w:multiLevelType w:val="hybridMultilevel"/>
    <w:tmpl w:val="047669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7E0546EB"/>
    <w:multiLevelType w:val="hybridMultilevel"/>
    <w:tmpl w:val="280A6D34"/>
    <w:lvl w:ilvl="0" w:tplc="19B2319C">
      <w:start w:val="1"/>
      <w:numFmt w:val="decimal"/>
      <w:lvlText w:val="%1."/>
      <w:lvlJc w:val="left"/>
      <w:pPr>
        <w:ind w:left="644" w:hanging="360"/>
      </w:p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35" w15:restartNumberingAfterBreak="0">
    <w:nsid w:val="7E1A013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F496C42"/>
    <w:multiLevelType w:val="hybridMultilevel"/>
    <w:tmpl w:val="EE14015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7"/>
  </w:num>
  <w:num w:numId="2">
    <w:abstractNumId w:val="0"/>
  </w:num>
  <w:num w:numId="3">
    <w:abstractNumId w:val="35"/>
  </w:num>
  <w:num w:numId="4">
    <w:abstractNumId w:val="0"/>
  </w:num>
  <w:num w:numId="5">
    <w:abstractNumId w:val="0"/>
  </w:num>
  <w:num w:numId="6">
    <w:abstractNumId w:val="10"/>
  </w:num>
  <w:num w:numId="7">
    <w:abstractNumId w:val="19"/>
  </w:num>
  <w:num w:numId="8">
    <w:abstractNumId w:val="13"/>
  </w:num>
  <w:num w:numId="9">
    <w:abstractNumId w:val="7"/>
  </w:num>
  <w:num w:numId="10">
    <w:abstractNumId w:val="34"/>
  </w:num>
  <w:num w:numId="11">
    <w:abstractNumId w:val="30"/>
  </w:num>
  <w:num w:numId="12">
    <w:abstractNumId w:val="29"/>
  </w:num>
  <w:num w:numId="13">
    <w:abstractNumId w:val="23"/>
  </w:num>
  <w:num w:numId="14">
    <w:abstractNumId w:val="9"/>
  </w:num>
  <w:num w:numId="15">
    <w:abstractNumId w:val="5"/>
  </w:num>
  <w:num w:numId="16">
    <w:abstractNumId w:val="3"/>
  </w:num>
  <w:num w:numId="17">
    <w:abstractNumId w:val="36"/>
  </w:num>
  <w:num w:numId="18">
    <w:abstractNumId w:val="28"/>
  </w:num>
  <w:num w:numId="19">
    <w:abstractNumId w:val="30"/>
    <w:lvlOverride w:ilvl="0">
      <w:startOverride w:val="3"/>
    </w:lvlOverride>
    <w:lvlOverride w:ilvl="1">
      <w:startOverride w:val="2"/>
    </w:lvlOverride>
  </w:num>
  <w:num w:numId="20">
    <w:abstractNumId w:val="16"/>
  </w:num>
  <w:num w:numId="21">
    <w:abstractNumId w:val="33"/>
  </w:num>
  <w:num w:numId="22">
    <w:abstractNumId w:val="14"/>
  </w:num>
  <w:num w:numId="23">
    <w:abstractNumId w:val="1"/>
  </w:num>
  <w:num w:numId="24">
    <w:abstractNumId w:val="27"/>
  </w:num>
  <w:num w:numId="25">
    <w:abstractNumId w:val="21"/>
  </w:num>
  <w:num w:numId="26">
    <w:abstractNumId w:val="2"/>
  </w:num>
  <w:num w:numId="27">
    <w:abstractNumId w:val="30"/>
    <w:lvlOverride w:ilvl="0">
      <w:startOverride w:val="1"/>
    </w:lvlOverride>
  </w:num>
  <w:num w:numId="28">
    <w:abstractNumId w:val="18"/>
  </w:num>
  <w:num w:numId="29">
    <w:abstractNumId w:val="30"/>
    <w:lvlOverride w:ilvl="0">
      <w:startOverride w:val="2"/>
    </w:lvlOverride>
  </w:num>
  <w:num w:numId="30">
    <w:abstractNumId w:val="8"/>
  </w:num>
  <w:num w:numId="31">
    <w:abstractNumId w:val="31"/>
  </w:num>
  <w:num w:numId="32">
    <w:abstractNumId w:val="6"/>
  </w:num>
  <w:num w:numId="33">
    <w:abstractNumId w:val="11"/>
  </w:num>
  <w:num w:numId="34">
    <w:abstractNumId w:val="20"/>
  </w:num>
  <w:num w:numId="35">
    <w:abstractNumId w:val="15"/>
  </w:num>
  <w:num w:numId="36">
    <w:abstractNumId w:val="12"/>
  </w:num>
  <w:num w:numId="37">
    <w:abstractNumId w:val="22"/>
  </w:num>
  <w:num w:numId="38">
    <w:abstractNumId w:val="24"/>
  </w:num>
  <w:num w:numId="39">
    <w:abstractNumId w:val="4"/>
  </w:num>
  <w:num w:numId="40">
    <w:abstractNumId w:val="32"/>
  </w:num>
  <w:num w:numId="41">
    <w:abstractNumId w:val="25"/>
  </w:num>
  <w:num w:numId="4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0" w:nlCheck="1" w:checkStyle="0"/>
  <w:activeWritingStyle w:appName="MSWord" w:lang="en-US" w:vendorID="64" w:dllVersion="0" w:nlCheck="1" w:checkStyle="0"/>
  <w:activeWritingStyle w:appName="MSWord" w:lang="pt-BR"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4E75"/>
    <w:rsid w:val="00000FDE"/>
    <w:rsid w:val="00001C92"/>
    <w:rsid w:val="000025E0"/>
    <w:rsid w:val="0000323C"/>
    <w:rsid w:val="00003EBE"/>
    <w:rsid w:val="00003EC4"/>
    <w:rsid w:val="000058D7"/>
    <w:rsid w:val="00005CBD"/>
    <w:rsid w:val="000067A7"/>
    <w:rsid w:val="00006F7B"/>
    <w:rsid w:val="00007764"/>
    <w:rsid w:val="00007E52"/>
    <w:rsid w:val="000109B7"/>
    <w:rsid w:val="00010E10"/>
    <w:rsid w:val="00011203"/>
    <w:rsid w:val="00012122"/>
    <w:rsid w:val="000123AD"/>
    <w:rsid w:val="00012626"/>
    <w:rsid w:val="00012A31"/>
    <w:rsid w:val="0001387A"/>
    <w:rsid w:val="00014A2B"/>
    <w:rsid w:val="0001557D"/>
    <w:rsid w:val="00015889"/>
    <w:rsid w:val="00015D03"/>
    <w:rsid w:val="000161AA"/>
    <w:rsid w:val="0001633A"/>
    <w:rsid w:val="00016C70"/>
    <w:rsid w:val="00017751"/>
    <w:rsid w:val="00017D15"/>
    <w:rsid w:val="00021BE0"/>
    <w:rsid w:val="00022861"/>
    <w:rsid w:val="000232B4"/>
    <w:rsid w:val="00023316"/>
    <w:rsid w:val="00023393"/>
    <w:rsid w:val="000243EE"/>
    <w:rsid w:val="00026697"/>
    <w:rsid w:val="00026DD3"/>
    <w:rsid w:val="00027481"/>
    <w:rsid w:val="0002760F"/>
    <w:rsid w:val="00027A42"/>
    <w:rsid w:val="00030618"/>
    <w:rsid w:val="000307F1"/>
    <w:rsid w:val="00030B20"/>
    <w:rsid w:val="00030D67"/>
    <w:rsid w:val="00030F5F"/>
    <w:rsid w:val="00031449"/>
    <w:rsid w:val="00031658"/>
    <w:rsid w:val="00032026"/>
    <w:rsid w:val="00032686"/>
    <w:rsid w:val="00032711"/>
    <w:rsid w:val="00032AB4"/>
    <w:rsid w:val="00033AAB"/>
    <w:rsid w:val="00034218"/>
    <w:rsid w:val="00034467"/>
    <w:rsid w:val="00034D10"/>
    <w:rsid w:val="0003510A"/>
    <w:rsid w:val="00035865"/>
    <w:rsid w:val="000359D2"/>
    <w:rsid w:val="00035CE0"/>
    <w:rsid w:val="000371BC"/>
    <w:rsid w:val="00037C92"/>
    <w:rsid w:val="000405E4"/>
    <w:rsid w:val="00042116"/>
    <w:rsid w:val="00042752"/>
    <w:rsid w:val="000430A9"/>
    <w:rsid w:val="0004327E"/>
    <w:rsid w:val="00043B77"/>
    <w:rsid w:val="00043D91"/>
    <w:rsid w:val="00044213"/>
    <w:rsid w:val="000443D7"/>
    <w:rsid w:val="00045FA4"/>
    <w:rsid w:val="00046367"/>
    <w:rsid w:val="00046F8D"/>
    <w:rsid w:val="000470F6"/>
    <w:rsid w:val="0004755D"/>
    <w:rsid w:val="000503DA"/>
    <w:rsid w:val="00050A66"/>
    <w:rsid w:val="00050B7E"/>
    <w:rsid w:val="0005143C"/>
    <w:rsid w:val="00051C2A"/>
    <w:rsid w:val="000531DE"/>
    <w:rsid w:val="000534B4"/>
    <w:rsid w:val="000542FC"/>
    <w:rsid w:val="00054F19"/>
    <w:rsid w:val="000557E8"/>
    <w:rsid w:val="00055875"/>
    <w:rsid w:val="00056FE0"/>
    <w:rsid w:val="0005753C"/>
    <w:rsid w:val="0005761B"/>
    <w:rsid w:val="000602E8"/>
    <w:rsid w:val="0006091C"/>
    <w:rsid w:val="000619D4"/>
    <w:rsid w:val="00061E2A"/>
    <w:rsid w:val="00062758"/>
    <w:rsid w:val="0006294A"/>
    <w:rsid w:val="00062B6E"/>
    <w:rsid w:val="00063085"/>
    <w:rsid w:val="00063948"/>
    <w:rsid w:val="00063E9D"/>
    <w:rsid w:val="00064211"/>
    <w:rsid w:val="0006421E"/>
    <w:rsid w:val="000646DD"/>
    <w:rsid w:val="0006497F"/>
    <w:rsid w:val="0006543E"/>
    <w:rsid w:val="000654EE"/>
    <w:rsid w:val="00065836"/>
    <w:rsid w:val="00065D52"/>
    <w:rsid w:val="000661C2"/>
    <w:rsid w:val="000669AD"/>
    <w:rsid w:val="00067389"/>
    <w:rsid w:val="00067E03"/>
    <w:rsid w:val="00070183"/>
    <w:rsid w:val="000706D7"/>
    <w:rsid w:val="00070A4E"/>
    <w:rsid w:val="00070ADE"/>
    <w:rsid w:val="0007122B"/>
    <w:rsid w:val="0007155F"/>
    <w:rsid w:val="00071F3F"/>
    <w:rsid w:val="0007263D"/>
    <w:rsid w:val="00072939"/>
    <w:rsid w:val="000729CC"/>
    <w:rsid w:val="000734B5"/>
    <w:rsid w:val="0007553B"/>
    <w:rsid w:val="00075CCD"/>
    <w:rsid w:val="0007682C"/>
    <w:rsid w:val="00076AFD"/>
    <w:rsid w:val="00077305"/>
    <w:rsid w:val="00077371"/>
    <w:rsid w:val="000776CD"/>
    <w:rsid w:val="000800E7"/>
    <w:rsid w:val="000801FE"/>
    <w:rsid w:val="00080C5B"/>
    <w:rsid w:val="00081538"/>
    <w:rsid w:val="000826AA"/>
    <w:rsid w:val="00083947"/>
    <w:rsid w:val="00083966"/>
    <w:rsid w:val="000849E5"/>
    <w:rsid w:val="00084A81"/>
    <w:rsid w:val="00084FD9"/>
    <w:rsid w:val="00085CEB"/>
    <w:rsid w:val="00085D11"/>
    <w:rsid w:val="00085F1E"/>
    <w:rsid w:val="00086486"/>
    <w:rsid w:val="000867B0"/>
    <w:rsid w:val="00086E3D"/>
    <w:rsid w:val="00087644"/>
    <w:rsid w:val="00087D69"/>
    <w:rsid w:val="00090335"/>
    <w:rsid w:val="00090503"/>
    <w:rsid w:val="00090836"/>
    <w:rsid w:val="00090964"/>
    <w:rsid w:val="000918CE"/>
    <w:rsid w:val="00092303"/>
    <w:rsid w:val="00092320"/>
    <w:rsid w:val="00093214"/>
    <w:rsid w:val="00093B77"/>
    <w:rsid w:val="00093BFC"/>
    <w:rsid w:val="0009419F"/>
    <w:rsid w:val="0009433D"/>
    <w:rsid w:val="0009468E"/>
    <w:rsid w:val="00094C02"/>
    <w:rsid w:val="00094C87"/>
    <w:rsid w:val="00094DED"/>
    <w:rsid w:val="00096CCB"/>
    <w:rsid w:val="000972EE"/>
    <w:rsid w:val="0009735A"/>
    <w:rsid w:val="00097FB6"/>
    <w:rsid w:val="000A0420"/>
    <w:rsid w:val="000A0E6B"/>
    <w:rsid w:val="000A0F82"/>
    <w:rsid w:val="000A110B"/>
    <w:rsid w:val="000A1149"/>
    <w:rsid w:val="000A116B"/>
    <w:rsid w:val="000A1507"/>
    <w:rsid w:val="000A1BCA"/>
    <w:rsid w:val="000A25EB"/>
    <w:rsid w:val="000A27DF"/>
    <w:rsid w:val="000A27EB"/>
    <w:rsid w:val="000A34E6"/>
    <w:rsid w:val="000A3676"/>
    <w:rsid w:val="000A3824"/>
    <w:rsid w:val="000A44B4"/>
    <w:rsid w:val="000A4AC2"/>
    <w:rsid w:val="000A50B3"/>
    <w:rsid w:val="000A5B45"/>
    <w:rsid w:val="000A618F"/>
    <w:rsid w:val="000A6ABC"/>
    <w:rsid w:val="000A7388"/>
    <w:rsid w:val="000A7B66"/>
    <w:rsid w:val="000A7C60"/>
    <w:rsid w:val="000B02D3"/>
    <w:rsid w:val="000B0942"/>
    <w:rsid w:val="000B0E94"/>
    <w:rsid w:val="000B11DC"/>
    <w:rsid w:val="000B1BD2"/>
    <w:rsid w:val="000B2C71"/>
    <w:rsid w:val="000B30D9"/>
    <w:rsid w:val="000B35B7"/>
    <w:rsid w:val="000B3D32"/>
    <w:rsid w:val="000B43F9"/>
    <w:rsid w:val="000B467B"/>
    <w:rsid w:val="000B5300"/>
    <w:rsid w:val="000B63DE"/>
    <w:rsid w:val="000B6B93"/>
    <w:rsid w:val="000B7414"/>
    <w:rsid w:val="000B7991"/>
    <w:rsid w:val="000B7C09"/>
    <w:rsid w:val="000C102D"/>
    <w:rsid w:val="000C1B9E"/>
    <w:rsid w:val="000C1D86"/>
    <w:rsid w:val="000C2E31"/>
    <w:rsid w:val="000C3879"/>
    <w:rsid w:val="000C3884"/>
    <w:rsid w:val="000C38D6"/>
    <w:rsid w:val="000C4888"/>
    <w:rsid w:val="000C48AA"/>
    <w:rsid w:val="000C4F07"/>
    <w:rsid w:val="000C6107"/>
    <w:rsid w:val="000C6F0C"/>
    <w:rsid w:val="000C77BF"/>
    <w:rsid w:val="000C7DEA"/>
    <w:rsid w:val="000D0161"/>
    <w:rsid w:val="000D0B28"/>
    <w:rsid w:val="000D0EDC"/>
    <w:rsid w:val="000D1747"/>
    <w:rsid w:val="000D1F1F"/>
    <w:rsid w:val="000D3349"/>
    <w:rsid w:val="000D3635"/>
    <w:rsid w:val="000D36BA"/>
    <w:rsid w:val="000D44DB"/>
    <w:rsid w:val="000D4733"/>
    <w:rsid w:val="000D4C7D"/>
    <w:rsid w:val="000D52BF"/>
    <w:rsid w:val="000D5402"/>
    <w:rsid w:val="000D5B31"/>
    <w:rsid w:val="000D5CBF"/>
    <w:rsid w:val="000D64D6"/>
    <w:rsid w:val="000D6645"/>
    <w:rsid w:val="000D6BF1"/>
    <w:rsid w:val="000D7603"/>
    <w:rsid w:val="000D7686"/>
    <w:rsid w:val="000D7918"/>
    <w:rsid w:val="000E0A90"/>
    <w:rsid w:val="000E0ABF"/>
    <w:rsid w:val="000E0AC2"/>
    <w:rsid w:val="000E1241"/>
    <w:rsid w:val="000E1816"/>
    <w:rsid w:val="000E1E56"/>
    <w:rsid w:val="000E259A"/>
    <w:rsid w:val="000E2E01"/>
    <w:rsid w:val="000E36F5"/>
    <w:rsid w:val="000E37BE"/>
    <w:rsid w:val="000E3812"/>
    <w:rsid w:val="000E42F8"/>
    <w:rsid w:val="000E4352"/>
    <w:rsid w:val="000E5440"/>
    <w:rsid w:val="000E6461"/>
    <w:rsid w:val="000E705F"/>
    <w:rsid w:val="000E733B"/>
    <w:rsid w:val="000E7468"/>
    <w:rsid w:val="000E7870"/>
    <w:rsid w:val="000E7C04"/>
    <w:rsid w:val="000F0A74"/>
    <w:rsid w:val="000F0F3D"/>
    <w:rsid w:val="000F11FD"/>
    <w:rsid w:val="000F274F"/>
    <w:rsid w:val="000F34DA"/>
    <w:rsid w:val="000F3B61"/>
    <w:rsid w:val="000F3FB2"/>
    <w:rsid w:val="000F41DB"/>
    <w:rsid w:val="000F4D58"/>
    <w:rsid w:val="000F5771"/>
    <w:rsid w:val="000F6685"/>
    <w:rsid w:val="000F7346"/>
    <w:rsid w:val="000F7DE8"/>
    <w:rsid w:val="0010019C"/>
    <w:rsid w:val="001006CA"/>
    <w:rsid w:val="00100ACA"/>
    <w:rsid w:val="00100FA9"/>
    <w:rsid w:val="00101148"/>
    <w:rsid w:val="001013CC"/>
    <w:rsid w:val="00102E2D"/>
    <w:rsid w:val="00103C98"/>
    <w:rsid w:val="00103E5B"/>
    <w:rsid w:val="00103EC1"/>
    <w:rsid w:val="00105425"/>
    <w:rsid w:val="0010577D"/>
    <w:rsid w:val="00105815"/>
    <w:rsid w:val="00105CE9"/>
    <w:rsid w:val="00105EB3"/>
    <w:rsid w:val="00106591"/>
    <w:rsid w:val="0010698C"/>
    <w:rsid w:val="00107659"/>
    <w:rsid w:val="001105FA"/>
    <w:rsid w:val="00110924"/>
    <w:rsid w:val="00111842"/>
    <w:rsid w:val="00111898"/>
    <w:rsid w:val="001122DF"/>
    <w:rsid w:val="00112482"/>
    <w:rsid w:val="00112711"/>
    <w:rsid w:val="00112A8F"/>
    <w:rsid w:val="00112D7C"/>
    <w:rsid w:val="00112DED"/>
    <w:rsid w:val="00113101"/>
    <w:rsid w:val="00113D0A"/>
    <w:rsid w:val="00114B52"/>
    <w:rsid w:val="00115E4C"/>
    <w:rsid w:val="00116AAD"/>
    <w:rsid w:val="00120736"/>
    <w:rsid w:val="00120766"/>
    <w:rsid w:val="001207AC"/>
    <w:rsid w:val="00120BBE"/>
    <w:rsid w:val="00120F97"/>
    <w:rsid w:val="00121752"/>
    <w:rsid w:val="001219D7"/>
    <w:rsid w:val="001226C6"/>
    <w:rsid w:val="001230C5"/>
    <w:rsid w:val="00123724"/>
    <w:rsid w:val="00124AD6"/>
    <w:rsid w:val="0012500A"/>
    <w:rsid w:val="001259C6"/>
    <w:rsid w:val="00125ECF"/>
    <w:rsid w:val="0012612A"/>
    <w:rsid w:val="001273FF"/>
    <w:rsid w:val="001276FC"/>
    <w:rsid w:val="00130666"/>
    <w:rsid w:val="00130E3C"/>
    <w:rsid w:val="00131020"/>
    <w:rsid w:val="001315D7"/>
    <w:rsid w:val="001318BA"/>
    <w:rsid w:val="00131AE4"/>
    <w:rsid w:val="0013239A"/>
    <w:rsid w:val="0013376B"/>
    <w:rsid w:val="00133E7A"/>
    <w:rsid w:val="001343DD"/>
    <w:rsid w:val="00134B8B"/>
    <w:rsid w:val="00135238"/>
    <w:rsid w:val="00135D2F"/>
    <w:rsid w:val="00136776"/>
    <w:rsid w:val="00136797"/>
    <w:rsid w:val="00137603"/>
    <w:rsid w:val="0013797D"/>
    <w:rsid w:val="00140BB4"/>
    <w:rsid w:val="00141B3E"/>
    <w:rsid w:val="00141E39"/>
    <w:rsid w:val="001428FB"/>
    <w:rsid w:val="00144666"/>
    <w:rsid w:val="00144723"/>
    <w:rsid w:val="00144B7D"/>
    <w:rsid w:val="00144EE3"/>
    <w:rsid w:val="001457A2"/>
    <w:rsid w:val="001458DE"/>
    <w:rsid w:val="00146A4D"/>
    <w:rsid w:val="00146A6D"/>
    <w:rsid w:val="00146D17"/>
    <w:rsid w:val="00146FD6"/>
    <w:rsid w:val="001470CD"/>
    <w:rsid w:val="00147563"/>
    <w:rsid w:val="001505D4"/>
    <w:rsid w:val="00150FAC"/>
    <w:rsid w:val="00151307"/>
    <w:rsid w:val="0015186F"/>
    <w:rsid w:val="001519B4"/>
    <w:rsid w:val="00151AB9"/>
    <w:rsid w:val="0015201E"/>
    <w:rsid w:val="0015280E"/>
    <w:rsid w:val="00152C92"/>
    <w:rsid w:val="0015343A"/>
    <w:rsid w:val="00153D6A"/>
    <w:rsid w:val="00154193"/>
    <w:rsid w:val="001544AB"/>
    <w:rsid w:val="001547A8"/>
    <w:rsid w:val="001548A7"/>
    <w:rsid w:val="00154B53"/>
    <w:rsid w:val="00155825"/>
    <w:rsid w:val="0015604B"/>
    <w:rsid w:val="00156F89"/>
    <w:rsid w:val="001571F2"/>
    <w:rsid w:val="001572DA"/>
    <w:rsid w:val="00157D0E"/>
    <w:rsid w:val="00157F94"/>
    <w:rsid w:val="001603AC"/>
    <w:rsid w:val="00160898"/>
    <w:rsid w:val="00160EE6"/>
    <w:rsid w:val="00161B94"/>
    <w:rsid w:val="00162054"/>
    <w:rsid w:val="001625C3"/>
    <w:rsid w:val="001628A5"/>
    <w:rsid w:val="00163765"/>
    <w:rsid w:val="001639BA"/>
    <w:rsid w:val="00163A92"/>
    <w:rsid w:val="00163B6E"/>
    <w:rsid w:val="00163D8E"/>
    <w:rsid w:val="001643D5"/>
    <w:rsid w:val="00164747"/>
    <w:rsid w:val="00164AAA"/>
    <w:rsid w:val="001659F1"/>
    <w:rsid w:val="00165D86"/>
    <w:rsid w:val="0016686D"/>
    <w:rsid w:val="0016714F"/>
    <w:rsid w:val="0016778B"/>
    <w:rsid w:val="0016784E"/>
    <w:rsid w:val="00170049"/>
    <w:rsid w:val="001707A7"/>
    <w:rsid w:val="0017082F"/>
    <w:rsid w:val="001709C3"/>
    <w:rsid w:val="001716A7"/>
    <w:rsid w:val="00171B22"/>
    <w:rsid w:val="001722A7"/>
    <w:rsid w:val="00173D58"/>
    <w:rsid w:val="00173EE3"/>
    <w:rsid w:val="001747AF"/>
    <w:rsid w:val="001749A8"/>
    <w:rsid w:val="00175D08"/>
    <w:rsid w:val="001762CE"/>
    <w:rsid w:val="00176729"/>
    <w:rsid w:val="00176963"/>
    <w:rsid w:val="00176D04"/>
    <w:rsid w:val="0017795A"/>
    <w:rsid w:val="00177AE0"/>
    <w:rsid w:val="001800D5"/>
    <w:rsid w:val="0018017F"/>
    <w:rsid w:val="00180558"/>
    <w:rsid w:val="001811EC"/>
    <w:rsid w:val="00181671"/>
    <w:rsid w:val="00181D99"/>
    <w:rsid w:val="00181E45"/>
    <w:rsid w:val="00182B56"/>
    <w:rsid w:val="00183199"/>
    <w:rsid w:val="00183C04"/>
    <w:rsid w:val="00184541"/>
    <w:rsid w:val="00184D52"/>
    <w:rsid w:val="001852B8"/>
    <w:rsid w:val="001859FA"/>
    <w:rsid w:val="0018646D"/>
    <w:rsid w:val="00186702"/>
    <w:rsid w:val="00186CE7"/>
    <w:rsid w:val="0018731A"/>
    <w:rsid w:val="0018798F"/>
    <w:rsid w:val="00187FC8"/>
    <w:rsid w:val="00190486"/>
    <w:rsid w:val="00192145"/>
    <w:rsid w:val="0019242A"/>
    <w:rsid w:val="00192FB8"/>
    <w:rsid w:val="00193E1B"/>
    <w:rsid w:val="00193ECC"/>
    <w:rsid w:val="00194D58"/>
    <w:rsid w:val="00194EAA"/>
    <w:rsid w:val="00194FED"/>
    <w:rsid w:val="001952F2"/>
    <w:rsid w:val="00195638"/>
    <w:rsid w:val="00195C7B"/>
    <w:rsid w:val="001964B8"/>
    <w:rsid w:val="00196BAD"/>
    <w:rsid w:val="00196BE2"/>
    <w:rsid w:val="0019725B"/>
    <w:rsid w:val="00197A47"/>
    <w:rsid w:val="00197B73"/>
    <w:rsid w:val="00197E1A"/>
    <w:rsid w:val="001A04BE"/>
    <w:rsid w:val="001A05C9"/>
    <w:rsid w:val="001A079A"/>
    <w:rsid w:val="001A114C"/>
    <w:rsid w:val="001A21B3"/>
    <w:rsid w:val="001A2ED7"/>
    <w:rsid w:val="001A3205"/>
    <w:rsid w:val="001A3272"/>
    <w:rsid w:val="001A523B"/>
    <w:rsid w:val="001A570B"/>
    <w:rsid w:val="001A57CF"/>
    <w:rsid w:val="001A5AE8"/>
    <w:rsid w:val="001A6919"/>
    <w:rsid w:val="001A6FA5"/>
    <w:rsid w:val="001A716C"/>
    <w:rsid w:val="001A7176"/>
    <w:rsid w:val="001A71EE"/>
    <w:rsid w:val="001A77F8"/>
    <w:rsid w:val="001A7AAF"/>
    <w:rsid w:val="001A7E8A"/>
    <w:rsid w:val="001A7FD8"/>
    <w:rsid w:val="001B17A1"/>
    <w:rsid w:val="001B193B"/>
    <w:rsid w:val="001B1B43"/>
    <w:rsid w:val="001B273C"/>
    <w:rsid w:val="001B2DDB"/>
    <w:rsid w:val="001B326A"/>
    <w:rsid w:val="001B32F8"/>
    <w:rsid w:val="001B3B97"/>
    <w:rsid w:val="001B471E"/>
    <w:rsid w:val="001B4861"/>
    <w:rsid w:val="001B499A"/>
    <w:rsid w:val="001B626A"/>
    <w:rsid w:val="001B63E8"/>
    <w:rsid w:val="001B6F4F"/>
    <w:rsid w:val="001B7055"/>
    <w:rsid w:val="001B75C8"/>
    <w:rsid w:val="001B7764"/>
    <w:rsid w:val="001B7B22"/>
    <w:rsid w:val="001C0BBE"/>
    <w:rsid w:val="001C118A"/>
    <w:rsid w:val="001C2B6A"/>
    <w:rsid w:val="001C2BFE"/>
    <w:rsid w:val="001C310B"/>
    <w:rsid w:val="001C3B33"/>
    <w:rsid w:val="001C4075"/>
    <w:rsid w:val="001C4783"/>
    <w:rsid w:val="001C4A73"/>
    <w:rsid w:val="001C4B3E"/>
    <w:rsid w:val="001C5022"/>
    <w:rsid w:val="001C534A"/>
    <w:rsid w:val="001C5887"/>
    <w:rsid w:val="001C624E"/>
    <w:rsid w:val="001C65B5"/>
    <w:rsid w:val="001C6736"/>
    <w:rsid w:val="001C6C58"/>
    <w:rsid w:val="001D01BB"/>
    <w:rsid w:val="001D0885"/>
    <w:rsid w:val="001D0FE3"/>
    <w:rsid w:val="001D178D"/>
    <w:rsid w:val="001D181F"/>
    <w:rsid w:val="001D1B89"/>
    <w:rsid w:val="001D32ED"/>
    <w:rsid w:val="001D4518"/>
    <w:rsid w:val="001D4983"/>
    <w:rsid w:val="001D53FB"/>
    <w:rsid w:val="001D55D9"/>
    <w:rsid w:val="001D57D2"/>
    <w:rsid w:val="001D6993"/>
    <w:rsid w:val="001E012B"/>
    <w:rsid w:val="001E0855"/>
    <w:rsid w:val="001E126C"/>
    <w:rsid w:val="001E190F"/>
    <w:rsid w:val="001E1E45"/>
    <w:rsid w:val="001E30D0"/>
    <w:rsid w:val="001E35A0"/>
    <w:rsid w:val="001E3828"/>
    <w:rsid w:val="001E3CD1"/>
    <w:rsid w:val="001E3EEE"/>
    <w:rsid w:val="001E4031"/>
    <w:rsid w:val="001E45F4"/>
    <w:rsid w:val="001E4902"/>
    <w:rsid w:val="001E5A00"/>
    <w:rsid w:val="001E6948"/>
    <w:rsid w:val="001E706E"/>
    <w:rsid w:val="001E7E53"/>
    <w:rsid w:val="001E7F3F"/>
    <w:rsid w:val="001F0BE7"/>
    <w:rsid w:val="001F0D2B"/>
    <w:rsid w:val="001F269E"/>
    <w:rsid w:val="001F3224"/>
    <w:rsid w:val="001F4446"/>
    <w:rsid w:val="001F4511"/>
    <w:rsid w:val="001F4867"/>
    <w:rsid w:val="001F4AB9"/>
    <w:rsid w:val="001F4BB2"/>
    <w:rsid w:val="001F53E5"/>
    <w:rsid w:val="001F58ED"/>
    <w:rsid w:val="001F5B33"/>
    <w:rsid w:val="001F693C"/>
    <w:rsid w:val="001F69C1"/>
    <w:rsid w:val="001F6A25"/>
    <w:rsid w:val="001F6AA1"/>
    <w:rsid w:val="001F6BF8"/>
    <w:rsid w:val="00200A5E"/>
    <w:rsid w:val="00200E39"/>
    <w:rsid w:val="0020197C"/>
    <w:rsid w:val="00202E6F"/>
    <w:rsid w:val="002031F7"/>
    <w:rsid w:val="00203E81"/>
    <w:rsid w:val="00204A09"/>
    <w:rsid w:val="00204A3C"/>
    <w:rsid w:val="00204B12"/>
    <w:rsid w:val="00205123"/>
    <w:rsid w:val="00205354"/>
    <w:rsid w:val="00207E0C"/>
    <w:rsid w:val="002100E5"/>
    <w:rsid w:val="002105AB"/>
    <w:rsid w:val="00211083"/>
    <w:rsid w:val="0021195C"/>
    <w:rsid w:val="00212B89"/>
    <w:rsid w:val="002135A7"/>
    <w:rsid w:val="002136D9"/>
    <w:rsid w:val="002148FC"/>
    <w:rsid w:val="00215027"/>
    <w:rsid w:val="00215516"/>
    <w:rsid w:val="0021573C"/>
    <w:rsid w:val="00216767"/>
    <w:rsid w:val="00216F28"/>
    <w:rsid w:val="0021779B"/>
    <w:rsid w:val="0021798C"/>
    <w:rsid w:val="00217FE4"/>
    <w:rsid w:val="00220C60"/>
    <w:rsid w:val="002226D0"/>
    <w:rsid w:val="00222927"/>
    <w:rsid w:val="002229F0"/>
    <w:rsid w:val="00222A5C"/>
    <w:rsid w:val="00222CDD"/>
    <w:rsid w:val="00222EE7"/>
    <w:rsid w:val="00223F12"/>
    <w:rsid w:val="00223FEB"/>
    <w:rsid w:val="002240A2"/>
    <w:rsid w:val="00224253"/>
    <w:rsid w:val="00224944"/>
    <w:rsid w:val="00224DEE"/>
    <w:rsid w:val="0022588C"/>
    <w:rsid w:val="00225AED"/>
    <w:rsid w:val="00225FC5"/>
    <w:rsid w:val="00226269"/>
    <w:rsid w:val="00226B5E"/>
    <w:rsid w:val="00226FA7"/>
    <w:rsid w:val="0022712F"/>
    <w:rsid w:val="002272C8"/>
    <w:rsid w:val="00227919"/>
    <w:rsid w:val="00227BBC"/>
    <w:rsid w:val="00227F69"/>
    <w:rsid w:val="00230077"/>
    <w:rsid w:val="00230195"/>
    <w:rsid w:val="00230B71"/>
    <w:rsid w:val="00230F1B"/>
    <w:rsid w:val="002310EA"/>
    <w:rsid w:val="00231354"/>
    <w:rsid w:val="00231E51"/>
    <w:rsid w:val="00231FCF"/>
    <w:rsid w:val="00232315"/>
    <w:rsid w:val="00233315"/>
    <w:rsid w:val="00233A25"/>
    <w:rsid w:val="00234500"/>
    <w:rsid w:val="00234CCC"/>
    <w:rsid w:val="00234EBC"/>
    <w:rsid w:val="00235281"/>
    <w:rsid w:val="002359DF"/>
    <w:rsid w:val="00235BA0"/>
    <w:rsid w:val="00235FCD"/>
    <w:rsid w:val="0023623D"/>
    <w:rsid w:val="0023685E"/>
    <w:rsid w:val="002374AE"/>
    <w:rsid w:val="0023754A"/>
    <w:rsid w:val="00237654"/>
    <w:rsid w:val="00237EC3"/>
    <w:rsid w:val="00237EF6"/>
    <w:rsid w:val="00240309"/>
    <w:rsid w:val="00241FD2"/>
    <w:rsid w:val="002423A0"/>
    <w:rsid w:val="002425FF"/>
    <w:rsid w:val="00242AC0"/>
    <w:rsid w:val="00242C32"/>
    <w:rsid w:val="0024320F"/>
    <w:rsid w:val="002435AA"/>
    <w:rsid w:val="00244802"/>
    <w:rsid w:val="00244C4E"/>
    <w:rsid w:val="002451D9"/>
    <w:rsid w:val="0024527D"/>
    <w:rsid w:val="00245D7D"/>
    <w:rsid w:val="00245D91"/>
    <w:rsid w:val="00246739"/>
    <w:rsid w:val="0024711F"/>
    <w:rsid w:val="002476B3"/>
    <w:rsid w:val="002478E0"/>
    <w:rsid w:val="00250E61"/>
    <w:rsid w:val="002512CB"/>
    <w:rsid w:val="00251F40"/>
    <w:rsid w:val="00252349"/>
    <w:rsid w:val="00252517"/>
    <w:rsid w:val="00253033"/>
    <w:rsid w:val="00253AF5"/>
    <w:rsid w:val="00254C53"/>
    <w:rsid w:val="00254C54"/>
    <w:rsid w:val="0025510B"/>
    <w:rsid w:val="00255435"/>
    <w:rsid w:val="00255721"/>
    <w:rsid w:val="00255E38"/>
    <w:rsid w:val="00255E48"/>
    <w:rsid w:val="0025677F"/>
    <w:rsid w:val="002567DC"/>
    <w:rsid w:val="0025697A"/>
    <w:rsid w:val="00256A25"/>
    <w:rsid w:val="00256E0E"/>
    <w:rsid w:val="002575F0"/>
    <w:rsid w:val="00257C01"/>
    <w:rsid w:val="00257CB5"/>
    <w:rsid w:val="002604A0"/>
    <w:rsid w:val="00260D08"/>
    <w:rsid w:val="00260F36"/>
    <w:rsid w:val="00261F22"/>
    <w:rsid w:val="00263A22"/>
    <w:rsid w:val="00263C82"/>
    <w:rsid w:val="00264684"/>
    <w:rsid w:val="002658DD"/>
    <w:rsid w:val="00266479"/>
    <w:rsid w:val="0026747A"/>
    <w:rsid w:val="00267990"/>
    <w:rsid w:val="00267FCF"/>
    <w:rsid w:val="002703F6"/>
    <w:rsid w:val="00270872"/>
    <w:rsid w:val="00270C2B"/>
    <w:rsid w:val="00270F83"/>
    <w:rsid w:val="00271278"/>
    <w:rsid w:val="00272202"/>
    <w:rsid w:val="002737E8"/>
    <w:rsid w:val="002742CC"/>
    <w:rsid w:val="0027459D"/>
    <w:rsid w:val="0027471F"/>
    <w:rsid w:val="00274A55"/>
    <w:rsid w:val="00274CDA"/>
    <w:rsid w:val="002759A3"/>
    <w:rsid w:val="00276448"/>
    <w:rsid w:val="00276573"/>
    <w:rsid w:val="00276A2A"/>
    <w:rsid w:val="002770D1"/>
    <w:rsid w:val="00277160"/>
    <w:rsid w:val="00277244"/>
    <w:rsid w:val="00277A8A"/>
    <w:rsid w:val="00277D5F"/>
    <w:rsid w:val="00280137"/>
    <w:rsid w:val="002808BF"/>
    <w:rsid w:val="00280BB3"/>
    <w:rsid w:val="002819DD"/>
    <w:rsid w:val="00282077"/>
    <w:rsid w:val="00283595"/>
    <w:rsid w:val="00283AF7"/>
    <w:rsid w:val="00285140"/>
    <w:rsid w:val="0028741D"/>
    <w:rsid w:val="00287A8F"/>
    <w:rsid w:val="00287EAD"/>
    <w:rsid w:val="00287EFF"/>
    <w:rsid w:val="00290104"/>
    <w:rsid w:val="00290960"/>
    <w:rsid w:val="002916C2"/>
    <w:rsid w:val="0029190C"/>
    <w:rsid w:val="002919A0"/>
    <w:rsid w:val="0029243F"/>
    <w:rsid w:val="002924A0"/>
    <w:rsid w:val="00292587"/>
    <w:rsid w:val="00292F51"/>
    <w:rsid w:val="00293133"/>
    <w:rsid w:val="002938A2"/>
    <w:rsid w:val="00294373"/>
    <w:rsid w:val="00294D76"/>
    <w:rsid w:val="0029530B"/>
    <w:rsid w:val="00296450"/>
    <w:rsid w:val="002964D7"/>
    <w:rsid w:val="002965F6"/>
    <w:rsid w:val="0029667C"/>
    <w:rsid w:val="00296A9E"/>
    <w:rsid w:val="00296B5E"/>
    <w:rsid w:val="00297091"/>
    <w:rsid w:val="002A05BC"/>
    <w:rsid w:val="002A315E"/>
    <w:rsid w:val="002A38B9"/>
    <w:rsid w:val="002A40EE"/>
    <w:rsid w:val="002A4E31"/>
    <w:rsid w:val="002A5021"/>
    <w:rsid w:val="002A57B9"/>
    <w:rsid w:val="002A5B20"/>
    <w:rsid w:val="002A5E0B"/>
    <w:rsid w:val="002A5E74"/>
    <w:rsid w:val="002A610F"/>
    <w:rsid w:val="002A6162"/>
    <w:rsid w:val="002A64D0"/>
    <w:rsid w:val="002A66BA"/>
    <w:rsid w:val="002A6E46"/>
    <w:rsid w:val="002A71EF"/>
    <w:rsid w:val="002B01EB"/>
    <w:rsid w:val="002B0A9A"/>
    <w:rsid w:val="002B1A21"/>
    <w:rsid w:val="002B32F5"/>
    <w:rsid w:val="002B3492"/>
    <w:rsid w:val="002B3548"/>
    <w:rsid w:val="002B397D"/>
    <w:rsid w:val="002B3E3B"/>
    <w:rsid w:val="002B49EB"/>
    <w:rsid w:val="002B4D09"/>
    <w:rsid w:val="002B51DD"/>
    <w:rsid w:val="002B5A3D"/>
    <w:rsid w:val="002B606E"/>
    <w:rsid w:val="002B683D"/>
    <w:rsid w:val="002B75BE"/>
    <w:rsid w:val="002B7D69"/>
    <w:rsid w:val="002C029B"/>
    <w:rsid w:val="002C117C"/>
    <w:rsid w:val="002C142B"/>
    <w:rsid w:val="002C1681"/>
    <w:rsid w:val="002C1732"/>
    <w:rsid w:val="002C1C75"/>
    <w:rsid w:val="002C1F72"/>
    <w:rsid w:val="002C2393"/>
    <w:rsid w:val="002C3592"/>
    <w:rsid w:val="002C46EF"/>
    <w:rsid w:val="002C4750"/>
    <w:rsid w:val="002C5957"/>
    <w:rsid w:val="002C6059"/>
    <w:rsid w:val="002C67A6"/>
    <w:rsid w:val="002C68FE"/>
    <w:rsid w:val="002C7698"/>
    <w:rsid w:val="002C7D3B"/>
    <w:rsid w:val="002C7F08"/>
    <w:rsid w:val="002D1E19"/>
    <w:rsid w:val="002D202A"/>
    <w:rsid w:val="002D2AEC"/>
    <w:rsid w:val="002D2F17"/>
    <w:rsid w:val="002D30DE"/>
    <w:rsid w:val="002D363B"/>
    <w:rsid w:val="002D3C1A"/>
    <w:rsid w:val="002D3C47"/>
    <w:rsid w:val="002D466E"/>
    <w:rsid w:val="002D4A3E"/>
    <w:rsid w:val="002D525A"/>
    <w:rsid w:val="002D5263"/>
    <w:rsid w:val="002D5697"/>
    <w:rsid w:val="002D672C"/>
    <w:rsid w:val="002D7238"/>
    <w:rsid w:val="002E061F"/>
    <w:rsid w:val="002E064D"/>
    <w:rsid w:val="002E099E"/>
    <w:rsid w:val="002E0A85"/>
    <w:rsid w:val="002E10AD"/>
    <w:rsid w:val="002E1126"/>
    <w:rsid w:val="002E17F1"/>
    <w:rsid w:val="002E19AB"/>
    <w:rsid w:val="002E2DF6"/>
    <w:rsid w:val="002E35C5"/>
    <w:rsid w:val="002E3BE1"/>
    <w:rsid w:val="002E3D4D"/>
    <w:rsid w:val="002E4134"/>
    <w:rsid w:val="002E42D7"/>
    <w:rsid w:val="002E4573"/>
    <w:rsid w:val="002E4FAB"/>
    <w:rsid w:val="002E5500"/>
    <w:rsid w:val="002E5BDB"/>
    <w:rsid w:val="002E6C85"/>
    <w:rsid w:val="002E6F82"/>
    <w:rsid w:val="002E714E"/>
    <w:rsid w:val="002E7348"/>
    <w:rsid w:val="002E762F"/>
    <w:rsid w:val="002F0693"/>
    <w:rsid w:val="002F0AA6"/>
    <w:rsid w:val="002F0B01"/>
    <w:rsid w:val="002F0D74"/>
    <w:rsid w:val="002F0EAE"/>
    <w:rsid w:val="002F1EE3"/>
    <w:rsid w:val="002F2288"/>
    <w:rsid w:val="002F3EF4"/>
    <w:rsid w:val="002F44CF"/>
    <w:rsid w:val="002F4947"/>
    <w:rsid w:val="002F56D4"/>
    <w:rsid w:val="002F5E67"/>
    <w:rsid w:val="002F5EFE"/>
    <w:rsid w:val="002F5F02"/>
    <w:rsid w:val="002F690F"/>
    <w:rsid w:val="002F6CED"/>
    <w:rsid w:val="002F71A6"/>
    <w:rsid w:val="002F7D7C"/>
    <w:rsid w:val="003002D6"/>
    <w:rsid w:val="003006CB"/>
    <w:rsid w:val="00301453"/>
    <w:rsid w:val="00301EEB"/>
    <w:rsid w:val="003020B0"/>
    <w:rsid w:val="003034D5"/>
    <w:rsid w:val="003038F1"/>
    <w:rsid w:val="00304528"/>
    <w:rsid w:val="00304DD2"/>
    <w:rsid w:val="00306CF1"/>
    <w:rsid w:val="00307976"/>
    <w:rsid w:val="003107AC"/>
    <w:rsid w:val="003110E6"/>
    <w:rsid w:val="003117C5"/>
    <w:rsid w:val="00312C2C"/>
    <w:rsid w:val="003131E7"/>
    <w:rsid w:val="00313B4B"/>
    <w:rsid w:val="00313E10"/>
    <w:rsid w:val="003148F3"/>
    <w:rsid w:val="00314ABF"/>
    <w:rsid w:val="00315002"/>
    <w:rsid w:val="00315035"/>
    <w:rsid w:val="00316871"/>
    <w:rsid w:val="003168A7"/>
    <w:rsid w:val="00317052"/>
    <w:rsid w:val="003176F3"/>
    <w:rsid w:val="00317BBE"/>
    <w:rsid w:val="00317DB6"/>
    <w:rsid w:val="00317DBC"/>
    <w:rsid w:val="00320253"/>
    <w:rsid w:val="0032058A"/>
    <w:rsid w:val="003207B7"/>
    <w:rsid w:val="00320982"/>
    <w:rsid w:val="003212B7"/>
    <w:rsid w:val="00321AB3"/>
    <w:rsid w:val="003226A4"/>
    <w:rsid w:val="00322778"/>
    <w:rsid w:val="00322CD6"/>
    <w:rsid w:val="0032344C"/>
    <w:rsid w:val="00323E00"/>
    <w:rsid w:val="00325142"/>
    <w:rsid w:val="003258EA"/>
    <w:rsid w:val="003273E6"/>
    <w:rsid w:val="003279AE"/>
    <w:rsid w:val="00330400"/>
    <w:rsid w:val="003312F5"/>
    <w:rsid w:val="0033254E"/>
    <w:rsid w:val="00332AC6"/>
    <w:rsid w:val="00332CEF"/>
    <w:rsid w:val="00333A2D"/>
    <w:rsid w:val="00334FD2"/>
    <w:rsid w:val="00335B59"/>
    <w:rsid w:val="00335C67"/>
    <w:rsid w:val="00335E0C"/>
    <w:rsid w:val="003368F4"/>
    <w:rsid w:val="00336975"/>
    <w:rsid w:val="00336B30"/>
    <w:rsid w:val="00336C7D"/>
    <w:rsid w:val="0033727A"/>
    <w:rsid w:val="003405BA"/>
    <w:rsid w:val="003405E1"/>
    <w:rsid w:val="00340F92"/>
    <w:rsid w:val="00341717"/>
    <w:rsid w:val="00341BD9"/>
    <w:rsid w:val="00341D07"/>
    <w:rsid w:val="003422AD"/>
    <w:rsid w:val="00342AE5"/>
    <w:rsid w:val="00342B0E"/>
    <w:rsid w:val="003431AE"/>
    <w:rsid w:val="00344563"/>
    <w:rsid w:val="003445AA"/>
    <w:rsid w:val="00344845"/>
    <w:rsid w:val="00344DCE"/>
    <w:rsid w:val="00345378"/>
    <w:rsid w:val="00345698"/>
    <w:rsid w:val="00345FDB"/>
    <w:rsid w:val="00346436"/>
    <w:rsid w:val="00347558"/>
    <w:rsid w:val="003475C6"/>
    <w:rsid w:val="00347C7F"/>
    <w:rsid w:val="00350361"/>
    <w:rsid w:val="003511F2"/>
    <w:rsid w:val="00352C30"/>
    <w:rsid w:val="00353440"/>
    <w:rsid w:val="00353F58"/>
    <w:rsid w:val="00354B54"/>
    <w:rsid w:val="00354F47"/>
    <w:rsid w:val="0035686A"/>
    <w:rsid w:val="00356995"/>
    <w:rsid w:val="00356D5B"/>
    <w:rsid w:val="00356F64"/>
    <w:rsid w:val="00357805"/>
    <w:rsid w:val="0036031F"/>
    <w:rsid w:val="003618E0"/>
    <w:rsid w:val="00361F2E"/>
    <w:rsid w:val="00361FEF"/>
    <w:rsid w:val="003628EE"/>
    <w:rsid w:val="00363B94"/>
    <w:rsid w:val="0036432D"/>
    <w:rsid w:val="00366459"/>
    <w:rsid w:val="00366595"/>
    <w:rsid w:val="00366A19"/>
    <w:rsid w:val="00371116"/>
    <w:rsid w:val="0037115B"/>
    <w:rsid w:val="00372475"/>
    <w:rsid w:val="003724DE"/>
    <w:rsid w:val="00372650"/>
    <w:rsid w:val="003745D9"/>
    <w:rsid w:val="00374613"/>
    <w:rsid w:val="00374915"/>
    <w:rsid w:val="00375B46"/>
    <w:rsid w:val="00375CB7"/>
    <w:rsid w:val="003771F8"/>
    <w:rsid w:val="003802B8"/>
    <w:rsid w:val="003805B4"/>
    <w:rsid w:val="0038139B"/>
    <w:rsid w:val="003816AB"/>
    <w:rsid w:val="00381782"/>
    <w:rsid w:val="00381BE5"/>
    <w:rsid w:val="0038231C"/>
    <w:rsid w:val="00382414"/>
    <w:rsid w:val="003829E3"/>
    <w:rsid w:val="00382F96"/>
    <w:rsid w:val="003846FF"/>
    <w:rsid w:val="00384739"/>
    <w:rsid w:val="00384CE7"/>
    <w:rsid w:val="00385063"/>
    <w:rsid w:val="00385B07"/>
    <w:rsid w:val="00385C56"/>
    <w:rsid w:val="00385CDC"/>
    <w:rsid w:val="00385E72"/>
    <w:rsid w:val="00386128"/>
    <w:rsid w:val="0038795C"/>
    <w:rsid w:val="00390265"/>
    <w:rsid w:val="003902A7"/>
    <w:rsid w:val="00390577"/>
    <w:rsid w:val="00390C43"/>
    <w:rsid w:val="00390D98"/>
    <w:rsid w:val="00391EA5"/>
    <w:rsid w:val="00391F75"/>
    <w:rsid w:val="00392233"/>
    <w:rsid w:val="00392363"/>
    <w:rsid w:val="00392C5D"/>
    <w:rsid w:val="00392D65"/>
    <w:rsid w:val="00393A09"/>
    <w:rsid w:val="00393F3E"/>
    <w:rsid w:val="00393FE3"/>
    <w:rsid w:val="0039486E"/>
    <w:rsid w:val="00394872"/>
    <w:rsid w:val="003950DF"/>
    <w:rsid w:val="0039522E"/>
    <w:rsid w:val="0039545E"/>
    <w:rsid w:val="00395513"/>
    <w:rsid w:val="00396A91"/>
    <w:rsid w:val="00396ABC"/>
    <w:rsid w:val="0039790C"/>
    <w:rsid w:val="00397E2E"/>
    <w:rsid w:val="003A053B"/>
    <w:rsid w:val="003A25CC"/>
    <w:rsid w:val="003A2A91"/>
    <w:rsid w:val="003A327A"/>
    <w:rsid w:val="003A376C"/>
    <w:rsid w:val="003A399F"/>
    <w:rsid w:val="003A3C23"/>
    <w:rsid w:val="003A4DA2"/>
    <w:rsid w:val="003A5BDB"/>
    <w:rsid w:val="003A63A8"/>
    <w:rsid w:val="003A6FD1"/>
    <w:rsid w:val="003A7252"/>
    <w:rsid w:val="003A7FB6"/>
    <w:rsid w:val="003B13BA"/>
    <w:rsid w:val="003B1B73"/>
    <w:rsid w:val="003B203E"/>
    <w:rsid w:val="003B257D"/>
    <w:rsid w:val="003B25F1"/>
    <w:rsid w:val="003B28DE"/>
    <w:rsid w:val="003B3095"/>
    <w:rsid w:val="003B3E15"/>
    <w:rsid w:val="003B43FC"/>
    <w:rsid w:val="003B47A6"/>
    <w:rsid w:val="003B5287"/>
    <w:rsid w:val="003B604A"/>
    <w:rsid w:val="003B6B0F"/>
    <w:rsid w:val="003B7608"/>
    <w:rsid w:val="003B7624"/>
    <w:rsid w:val="003B7734"/>
    <w:rsid w:val="003B7DD2"/>
    <w:rsid w:val="003B7F7B"/>
    <w:rsid w:val="003C0870"/>
    <w:rsid w:val="003C10E2"/>
    <w:rsid w:val="003C135D"/>
    <w:rsid w:val="003C3CFD"/>
    <w:rsid w:val="003C3E12"/>
    <w:rsid w:val="003C401D"/>
    <w:rsid w:val="003C4D3B"/>
    <w:rsid w:val="003C50AE"/>
    <w:rsid w:val="003C5570"/>
    <w:rsid w:val="003C5F36"/>
    <w:rsid w:val="003C606F"/>
    <w:rsid w:val="003C68E6"/>
    <w:rsid w:val="003D1A9F"/>
    <w:rsid w:val="003D1DA2"/>
    <w:rsid w:val="003D269F"/>
    <w:rsid w:val="003D2CB6"/>
    <w:rsid w:val="003D648A"/>
    <w:rsid w:val="003D6A36"/>
    <w:rsid w:val="003D6EC5"/>
    <w:rsid w:val="003E0B44"/>
    <w:rsid w:val="003E0F6B"/>
    <w:rsid w:val="003E175B"/>
    <w:rsid w:val="003E2521"/>
    <w:rsid w:val="003E377F"/>
    <w:rsid w:val="003E39B5"/>
    <w:rsid w:val="003E3D25"/>
    <w:rsid w:val="003E4E56"/>
    <w:rsid w:val="003E5233"/>
    <w:rsid w:val="003E609F"/>
    <w:rsid w:val="003E634D"/>
    <w:rsid w:val="003E6536"/>
    <w:rsid w:val="003E6F8D"/>
    <w:rsid w:val="003E79AD"/>
    <w:rsid w:val="003E7DAB"/>
    <w:rsid w:val="003F0329"/>
    <w:rsid w:val="003F0907"/>
    <w:rsid w:val="003F0E6C"/>
    <w:rsid w:val="003F17D2"/>
    <w:rsid w:val="003F18AD"/>
    <w:rsid w:val="003F27DE"/>
    <w:rsid w:val="003F2D0E"/>
    <w:rsid w:val="003F3FAC"/>
    <w:rsid w:val="003F4A5C"/>
    <w:rsid w:val="003F4C83"/>
    <w:rsid w:val="003F58B8"/>
    <w:rsid w:val="003F5D42"/>
    <w:rsid w:val="00400B60"/>
    <w:rsid w:val="00400ED2"/>
    <w:rsid w:val="00401014"/>
    <w:rsid w:val="00401F2C"/>
    <w:rsid w:val="00402392"/>
    <w:rsid w:val="0040314E"/>
    <w:rsid w:val="00403B17"/>
    <w:rsid w:val="0040435A"/>
    <w:rsid w:val="00404900"/>
    <w:rsid w:val="00405089"/>
    <w:rsid w:val="00405463"/>
    <w:rsid w:val="004054E6"/>
    <w:rsid w:val="00405858"/>
    <w:rsid w:val="00405BE4"/>
    <w:rsid w:val="00406285"/>
    <w:rsid w:val="0040631B"/>
    <w:rsid w:val="004063A4"/>
    <w:rsid w:val="004064C5"/>
    <w:rsid w:val="00406B29"/>
    <w:rsid w:val="00407339"/>
    <w:rsid w:val="00407C0C"/>
    <w:rsid w:val="00407D8C"/>
    <w:rsid w:val="0041054E"/>
    <w:rsid w:val="00410BE6"/>
    <w:rsid w:val="00411083"/>
    <w:rsid w:val="00411323"/>
    <w:rsid w:val="0041187A"/>
    <w:rsid w:val="00411D3E"/>
    <w:rsid w:val="0041254E"/>
    <w:rsid w:val="0041259F"/>
    <w:rsid w:val="004127B8"/>
    <w:rsid w:val="00412A3D"/>
    <w:rsid w:val="00412C18"/>
    <w:rsid w:val="004137D5"/>
    <w:rsid w:val="00413BD4"/>
    <w:rsid w:val="00413CDA"/>
    <w:rsid w:val="004146A8"/>
    <w:rsid w:val="00414A12"/>
    <w:rsid w:val="00415832"/>
    <w:rsid w:val="0041608F"/>
    <w:rsid w:val="00416249"/>
    <w:rsid w:val="00416C14"/>
    <w:rsid w:val="004176D4"/>
    <w:rsid w:val="0042129A"/>
    <w:rsid w:val="00421601"/>
    <w:rsid w:val="00421EA8"/>
    <w:rsid w:val="004227E2"/>
    <w:rsid w:val="004229E3"/>
    <w:rsid w:val="00422E39"/>
    <w:rsid w:val="00422F97"/>
    <w:rsid w:val="00423C65"/>
    <w:rsid w:val="00423C7E"/>
    <w:rsid w:val="00424183"/>
    <w:rsid w:val="004246B6"/>
    <w:rsid w:val="00424D16"/>
    <w:rsid w:val="00425220"/>
    <w:rsid w:val="0042570A"/>
    <w:rsid w:val="00425AF9"/>
    <w:rsid w:val="00425BC3"/>
    <w:rsid w:val="004265AE"/>
    <w:rsid w:val="00427321"/>
    <w:rsid w:val="00430764"/>
    <w:rsid w:val="0043134C"/>
    <w:rsid w:val="004313AE"/>
    <w:rsid w:val="004313D4"/>
    <w:rsid w:val="00431495"/>
    <w:rsid w:val="004320E2"/>
    <w:rsid w:val="00433862"/>
    <w:rsid w:val="00433957"/>
    <w:rsid w:val="004353D9"/>
    <w:rsid w:val="004359CB"/>
    <w:rsid w:val="00436102"/>
    <w:rsid w:val="00436103"/>
    <w:rsid w:val="004363CF"/>
    <w:rsid w:val="00436BE8"/>
    <w:rsid w:val="00437161"/>
    <w:rsid w:val="00437925"/>
    <w:rsid w:val="00437DD4"/>
    <w:rsid w:val="0044045E"/>
    <w:rsid w:val="00440C58"/>
    <w:rsid w:val="00441EFC"/>
    <w:rsid w:val="004425B9"/>
    <w:rsid w:val="00442A31"/>
    <w:rsid w:val="00442C95"/>
    <w:rsid w:val="004431DE"/>
    <w:rsid w:val="004432CC"/>
    <w:rsid w:val="004436D9"/>
    <w:rsid w:val="004439BE"/>
    <w:rsid w:val="00443A18"/>
    <w:rsid w:val="0044483A"/>
    <w:rsid w:val="00444A9E"/>
    <w:rsid w:val="00445398"/>
    <w:rsid w:val="00445564"/>
    <w:rsid w:val="0044661A"/>
    <w:rsid w:val="004466C7"/>
    <w:rsid w:val="00447486"/>
    <w:rsid w:val="004477D9"/>
    <w:rsid w:val="00450040"/>
    <w:rsid w:val="0045085F"/>
    <w:rsid w:val="00450BFD"/>
    <w:rsid w:val="0045115D"/>
    <w:rsid w:val="00451426"/>
    <w:rsid w:val="004514DA"/>
    <w:rsid w:val="00451D89"/>
    <w:rsid w:val="00451DEB"/>
    <w:rsid w:val="0045200F"/>
    <w:rsid w:val="004530AB"/>
    <w:rsid w:val="0045390B"/>
    <w:rsid w:val="00453A10"/>
    <w:rsid w:val="00453DBE"/>
    <w:rsid w:val="00454AF8"/>
    <w:rsid w:val="00454BC9"/>
    <w:rsid w:val="00455A69"/>
    <w:rsid w:val="00455AA0"/>
    <w:rsid w:val="00455C0C"/>
    <w:rsid w:val="0045697C"/>
    <w:rsid w:val="004569B9"/>
    <w:rsid w:val="00456B44"/>
    <w:rsid w:val="00456B5C"/>
    <w:rsid w:val="00460592"/>
    <w:rsid w:val="00460CC4"/>
    <w:rsid w:val="004616BC"/>
    <w:rsid w:val="00461893"/>
    <w:rsid w:val="0046253F"/>
    <w:rsid w:val="004633FC"/>
    <w:rsid w:val="004634C7"/>
    <w:rsid w:val="00463812"/>
    <w:rsid w:val="00463FBA"/>
    <w:rsid w:val="0046406D"/>
    <w:rsid w:val="00464BCD"/>
    <w:rsid w:val="00464DD8"/>
    <w:rsid w:val="00465353"/>
    <w:rsid w:val="004659B2"/>
    <w:rsid w:val="00465A25"/>
    <w:rsid w:val="0046642A"/>
    <w:rsid w:val="004669AB"/>
    <w:rsid w:val="00467776"/>
    <w:rsid w:val="00467A7B"/>
    <w:rsid w:val="00467C34"/>
    <w:rsid w:val="00470BA9"/>
    <w:rsid w:val="00470DAB"/>
    <w:rsid w:val="004716F1"/>
    <w:rsid w:val="00471C27"/>
    <w:rsid w:val="00472146"/>
    <w:rsid w:val="00472492"/>
    <w:rsid w:val="0047267A"/>
    <w:rsid w:val="00472F5F"/>
    <w:rsid w:val="004741FB"/>
    <w:rsid w:val="0047431E"/>
    <w:rsid w:val="0047438C"/>
    <w:rsid w:val="0047480E"/>
    <w:rsid w:val="00474E6C"/>
    <w:rsid w:val="00475F62"/>
    <w:rsid w:val="00476273"/>
    <w:rsid w:val="00476435"/>
    <w:rsid w:val="0047716B"/>
    <w:rsid w:val="00477263"/>
    <w:rsid w:val="00480BB5"/>
    <w:rsid w:val="00482088"/>
    <w:rsid w:val="004827C6"/>
    <w:rsid w:val="004829B6"/>
    <w:rsid w:val="004835E4"/>
    <w:rsid w:val="00483730"/>
    <w:rsid w:val="00483B61"/>
    <w:rsid w:val="00483C2B"/>
    <w:rsid w:val="004845A8"/>
    <w:rsid w:val="00484A7C"/>
    <w:rsid w:val="00484DA9"/>
    <w:rsid w:val="00484F6E"/>
    <w:rsid w:val="00485568"/>
    <w:rsid w:val="00485B24"/>
    <w:rsid w:val="00485F92"/>
    <w:rsid w:val="0048601E"/>
    <w:rsid w:val="004863F8"/>
    <w:rsid w:val="004869BE"/>
    <w:rsid w:val="00486BA0"/>
    <w:rsid w:val="00487271"/>
    <w:rsid w:val="00487498"/>
    <w:rsid w:val="0048753E"/>
    <w:rsid w:val="00487723"/>
    <w:rsid w:val="00487F36"/>
    <w:rsid w:val="004904DA"/>
    <w:rsid w:val="0049063A"/>
    <w:rsid w:val="00490689"/>
    <w:rsid w:val="0049088A"/>
    <w:rsid w:val="004920CD"/>
    <w:rsid w:val="0049267C"/>
    <w:rsid w:val="00492BFD"/>
    <w:rsid w:val="0049327D"/>
    <w:rsid w:val="00493B0E"/>
    <w:rsid w:val="0049450C"/>
    <w:rsid w:val="004946FC"/>
    <w:rsid w:val="0049472A"/>
    <w:rsid w:val="00495F00"/>
    <w:rsid w:val="00495FD8"/>
    <w:rsid w:val="004969A6"/>
    <w:rsid w:val="00496E86"/>
    <w:rsid w:val="00497949"/>
    <w:rsid w:val="004A1371"/>
    <w:rsid w:val="004A13A8"/>
    <w:rsid w:val="004A1510"/>
    <w:rsid w:val="004A186D"/>
    <w:rsid w:val="004A1BF0"/>
    <w:rsid w:val="004A2347"/>
    <w:rsid w:val="004A2FA2"/>
    <w:rsid w:val="004A36CF"/>
    <w:rsid w:val="004A3903"/>
    <w:rsid w:val="004A4957"/>
    <w:rsid w:val="004A4CF9"/>
    <w:rsid w:val="004A5999"/>
    <w:rsid w:val="004A5C16"/>
    <w:rsid w:val="004A5FD3"/>
    <w:rsid w:val="004A61A8"/>
    <w:rsid w:val="004A61B1"/>
    <w:rsid w:val="004A6AFB"/>
    <w:rsid w:val="004A6F8F"/>
    <w:rsid w:val="004A772B"/>
    <w:rsid w:val="004A7737"/>
    <w:rsid w:val="004A7ED7"/>
    <w:rsid w:val="004B243C"/>
    <w:rsid w:val="004B26EB"/>
    <w:rsid w:val="004B3E86"/>
    <w:rsid w:val="004B4547"/>
    <w:rsid w:val="004B4B8C"/>
    <w:rsid w:val="004B5A71"/>
    <w:rsid w:val="004B62A9"/>
    <w:rsid w:val="004B67FD"/>
    <w:rsid w:val="004B6AE2"/>
    <w:rsid w:val="004B6EB8"/>
    <w:rsid w:val="004B73F6"/>
    <w:rsid w:val="004B7CB9"/>
    <w:rsid w:val="004B7FCF"/>
    <w:rsid w:val="004C058E"/>
    <w:rsid w:val="004C0732"/>
    <w:rsid w:val="004C174D"/>
    <w:rsid w:val="004C1865"/>
    <w:rsid w:val="004C278A"/>
    <w:rsid w:val="004C2B53"/>
    <w:rsid w:val="004C2F7B"/>
    <w:rsid w:val="004C3899"/>
    <w:rsid w:val="004C421D"/>
    <w:rsid w:val="004C47D4"/>
    <w:rsid w:val="004C4EB8"/>
    <w:rsid w:val="004C4EEB"/>
    <w:rsid w:val="004C5160"/>
    <w:rsid w:val="004C5184"/>
    <w:rsid w:val="004C5C74"/>
    <w:rsid w:val="004C60AD"/>
    <w:rsid w:val="004C62FD"/>
    <w:rsid w:val="004C64E7"/>
    <w:rsid w:val="004C6A3B"/>
    <w:rsid w:val="004C6DC9"/>
    <w:rsid w:val="004C729E"/>
    <w:rsid w:val="004C76F3"/>
    <w:rsid w:val="004D0215"/>
    <w:rsid w:val="004D025B"/>
    <w:rsid w:val="004D03AE"/>
    <w:rsid w:val="004D0739"/>
    <w:rsid w:val="004D10BA"/>
    <w:rsid w:val="004D1213"/>
    <w:rsid w:val="004D14FF"/>
    <w:rsid w:val="004D17E6"/>
    <w:rsid w:val="004D21F3"/>
    <w:rsid w:val="004D23BC"/>
    <w:rsid w:val="004D2DF4"/>
    <w:rsid w:val="004D309D"/>
    <w:rsid w:val="004D5990"/>
    <w:rsid w:val="004D5A90"/>
    <w:rsid w:val="004D6751"/>
    <w:rsid w:val="004D68E3"/>
    <w:rsid w:val="004D7563"/>
    <w:rsid w:val="004D7869"/>
    <w:rsid w:val="004D7B51"/>
    <w:rsid w:val="004D7CCD"/>
    <w:rsid w:val="004D7CFA"/>
    <w:rsid w:val="004E005B"/>
    <w:rsid w:val="004E02F4"/>
    <w:rsid w:val="004E04DD"/>
    <w:rsid w:val="004E0C1E"/>
    <w:rsid w:val="004E246A"/>
    <w:rsid w:val="004E2AD8"/>
    <w:rsid w:val="004E2B33"/>
    <w:rsid w:val="004E2B4F"/>
    <w:rsid w:val="004E2BBD"/>
    <w:rsid w:val="004E2C8C"/>
    <w:rsid w:val="004E379E"/>
    <w:rsid w:val="004E3E3E"/>
    <w:rsid w:val="004E4211"/>
    <w:rsid w:val="004E5116"/>
    <w:rsid w:val="004E5AC6"/>
    <w:rsid w:val="004E6094"/>
    <w:rsid w:val="004E6335"/>
    <w:rsid w:val="004E766B"/>
    <w:rsid w:val="004E7956"/>
    <w:rsid w:val="004F00ED"/>
    <w:rsid w:val="004F0B81"/>
    <w:rsid w:val="004F1213"/>
    <w:rsid w:val="004F185E"/>
    <w:rsid w:val="004F20B8"/>
    <w:rsid w:val="004F239B"/>
    <w:rsid w:val="004F3615"/>
    <w:rsid w:val="004F37B0"/>
    <w:rsid w:val="004F3A83"/>
    <w:rsid w:val="004F40D2"/>
    <w:rsid w:val="004F41B0"/>
    <w:rsid w:val="004F42BC"/>
    <w:rsid w:val="004F4B7C"/>
    <w:rsid w:val="004F4CA1"/>
    <w:rsid w:val="004F5786"/>
    <w:rsid w:val="004F58F4"/>
    <w:rsid w:val="004F5D50"/>
    <w:rsid w:val="004F6615"/>
    <w:rsid w:val="004F6AAE"/>
    <w:rsid w:val="004F6AF1"/>
    <w:rsid w:val="005001A1"/>
    <w:rsid w:val="005004DA"/>
    <w:rsid w:val="005007D2"/>
    <w:rsid w:val="00500ABB"/>
    <w:rsid w:val="00500E1C"/>
    <w:rsid w:val="00501A1A"/>
    <w:rsid w:val="00501F15"/>
    <w:rsid w:val="00501F8B"/>
    <w:rsid w:val="00503A16"/>
    <w:rsid w:val="005044C9"/>
    <w:rsid w:val="0050673F"/>
    <w:rsid w:val="0050684F"/>
    <w:rsid w:val="005069AA"/>
    <w:rsid w:val="00507783"/>
    <w:rsid w:val="00507A66"/>
    <w:rsid w:val="00507C12"/>
    <w:rsid w:val="0051005B"/>
    <w:rsid w:val="00510B90"/>
    <w:rsid w:val="00511361"/>
    <w:rsid w:val="0051149E"/>
    <w:rsid w:val="0051175B"/>
    <w:rsid w:val="005130B6"/>
    <w:rsid w:val="005137B6"/>
    <w:rsid w:val="00513FBE"/>
    <w:rsid w:val="00514294"/>
    <w:rsid w:val="00514E75"/>
    <w:rsid w:val="0051553B"/>
    <w:rsid w:val="00515D42"/>
    <w:rsid w:val="005167AB"/>
    <w:rsid w:val="00517965"/>
    <w:rsid w:val="00520104"/>
    <w:rsid w:val="00520B78"/>
    <w:rsid w:val="00523380"/>
    <w:rsid w:val="00524010"/>
    <w:rsid w:val="0052406D"/>
    <w:rsid w:val="0052522D"/>
    <w:rsid w:val="0052559C"/>
    <w:rsid w:val="00525752"/>
    <w:rsid w:val="005262F5"/>
    <w:rsid w:val="00526A60"/>
    <w:rsid w:val="00527BE8"/>
    <w:rsid w:val="00530980"/>
    <w:rsid w:val="00530CAD"/>
    <w:rsid w:val="00530EEB"/>
    <w:rsid w:val="00531641"/>
    <w:rsid w:val="005319BD"/>
    <w:rsid w:val="00532801"/>
    <w:rsid w:val="00532DB7"/>
    <w:rsid w:val="0053329D"/>
    <w:rsid w:val="0053410A"/>
    <w:rsid w:val="0053459C"/>
    <w:rsid w:val="005349F5"/>
    <w:rsid w:val="00534D86"/>
    <w:rsid w:val="00535590"/>
    <w:rsid w:val="0053625D"/>
    <w:rsid w:val="005400A7"/>
    <w:rsid w:val="005410ED"/>
    <w:rsid w:val="00542BC1"/>
    <w:rsid w:val="00542F49"/>
    <w:rsid w:val="005437F3"/>
    <w:rsid w:val="00543D4B"/>
    <w:rsid w:val="00543EB8"/>
    <w:rsid w:val="005449AE"/>
    <w:rsid w:val="0054500C"/>
    <w:rsid w:val="005453CE"/>
    <w:rsid w:val="005457CB"/>
    <w:rsid w:val="00545A90"/>
    <w:rsid w:val="00545B11"/>
    <w:rsid w:val="00545FDE"/>
    <w:rsid w:val="005467F3"/>
    <w:rsid w:val="005476CB"/>
    <w:rsid w:val="00547932"/>
    <w:rsid w:val="00547A27"/>
    <w:rsid w:val="00547C38"/>
    <w:rsid w:val="00547FD1"/>
    <w:rsid w:val="00550B8B"/>
    <w:rsid w:val="00550E31"/>
    <w:rsid w:val="00550EA3"/>
    <w:rsid w:val="00551AEC"/>
    <w:rsid w:val="00551B8F"/>
    <w:rsid w:val="00552FBE"/>
    <w:rsid w:val="00553D09"/>
    <w:rsid w:val="00553F0F"/>
    <w:rsid w:val="00553F1C"/>
    <w:rsid w:val="00554F9E"/>
    <w:rsid w:val="00555A95"/>
    <w:rsid w:val="00555F10"/>
    <w:rsid w:val="00556ED2"/>
    <w:rsid w:val="00557347"/>
    <w:rsid w:val="00557767"/>
    <w:rsid w:val="00557F86"/>
    <w:rsid w:val="00560133"/>
    <w:rsid w:val="00560136"/>
    <w:rsid w:val="00561831"/>
    <w:rsid w:val="00561897"/>
    <w:rsid w:val="00562219"/>
    <w:rsid w:val="00562CCB"/>
    <w:rsid w:val="00564762"/>
    <w:rsid w:val="00564910"/>
    <w:rsid w:val="00565008"/>
    <w:rsid w:val="00565242"/>
    <w:rsid w:val="00565705"/>
    <w:rsid w:val="00567363"/>
    <w:rsid w:val="00570582"/>
    <w:rsid w:val="00570A60"/>
    <w:rsid w:val="00570DCB"/>
    <w:rsid w:val="00571E5A"/>
    <w:rsid w:val="00572077"/>
    <w:rsid w:val="0057219A"/>
    <w:rsid w:val="005728FF"/>
    <w:rsid w:val="0057290D"/>
    <w:rsid w:val="00572917"/>
    <w:rsid w:val="00572BBC"/>
    <w:rsid w:val="0057361A"/>
    <w:rsid w:val="005739BC"/>
    <w:rsid w:val="00573EBA"/>
    <w:rsid w:val="00574968"/>
    <w:rsid w:val="00574B3D"/>
    <w:rsid w:val="00576ABC"/>
    <w:rsid w:val="00576F0A"/>
    <w:rsid w:val="00577B2C"/>
    <w:rsid w:val="005811C7"/>
    <w:rsid w:val="00582277"/>
    <w:rsid w:val="00582343"/>
    <w:rsid w:val="005823C4"/>
    <w:rsid w:val="005837C2"/>
    <w:rsid w:val="00583C34"/>
    <w:rsid w:val="00583E86"/>
    <w:rsid w:val="005848AC"/>
    <w:rsid w:val="00584D69"/>
    <w:rsid w:val="00584E51"/>
    <w:rsid w:val="00585202"/>
    <w:rsid w:val="005859CD"/>
    <w:rsid w:val="00585B3E"/>
    <w:rsid w:val="0058603C"/>
    <w:rsid w:val="00586830"/>
    <w:rsid w:val="005872E7"/>
    <w:rsid w:val="00587FB4"/>
    <w:rsid w:val="005902DD"/>
    <w:rsid w:val="0059073D"/>
    <w:rsid w:val="00590B16"/>
    <w:rsid w:val="00590C6A"/>
    <w:rsid w:val="00590C97"/>
    <w:rsid w:val="00590C9C"/>
    <w:rsid w:val="00590CD9"/>
    <w:rsid w:val="005918E8"/>
    <w:rsid w:val="00594739"/>
    <w:rsid w:val="00594978"/>
    <w:rsid w:val="005958B8"/>
    <w:rsid w:val="0059655E"/>
    <w:rsid w:val="005967D2"/>
    <w:rsid w:val="00597E79"/>
    <w:rsid w:val="00597FE1"/>
    <w:rsid w:val="005A0733"/>
    <w:rsid w:val="005A1162"/>
    <w:rsid w:val="005A24E6"/>
    <w:rsid w:val="005A29EE"/>
    <w:rsid w:val="005A2B42"/>
    <w:rsid w:val="005A33F0"/>
    <w:rsid w:val="005A34EA"/>
    <w:rsid w:val="005A372A"/>
    <w:rsid w:val="005A38B8"/>
    <w:rsid w:val="005A399C"/>
    <w:rsid w:val="005A3A96"/>
    <w:rsid w:val="005A3F83"/>
    <w:rsid w:val="005A5648"/>
    <w:rsid w:val="005A567F"/>
    <w:rsid w:val="005A57EC"/>
    <w:rsid w:val="005A6C54"/>
    <w:rsid w:val="005A70EE"/>
    <w:rsid w:val="005A7F7F"/>
    <w:rsid w:val="005B0419"/>
    <w:rsid w:val="005B06C2"/>
    <w:rsid w:val="005B0C5F"/>
    <w:rsid w:val="005B131F"/>
    <w:rsid w:val="005B19CA"/>
    <w:rsid w:val="005B2545"/>
    <w:rsid w:val="005B27FE"/>
    <w:rsid w:val="005B2B41"/>
    <w:rsid w:val="005B3F39"/>
    <w:rsid w:val="005B529D"/>
    <w:rsid w:val="005B5E83"/>
    <w:rsid w:val="005B7711"/>
    <w:rsid w:val="005B796A"/>
    <w:rsid w:val="005B7D7F"/>
    <w:rsid w:val="005C24BA"/>
    <w:rsid w:val="005C31DF"/>
    <w:rsid w:val="005C38AC"/>
    <w:rsid w:val="005C5EDB"/>
    <w:rsid w:val="005C7107"/>
    <w:rsid w:val="005C7DFE"/>
    <w:rsid w:val="005D0032"/>
    <w:rsid w:val="005D0B04"/>
    <w:rsid w:val="005D1B8D"/>
    <w:rsid w:val="005D1EA3"/>
    <w:rsid w:val="005D308C"/>
    <w:rsid w:val="005D311C"/>
    <w:rsid w:val="005D38D3"/>
    <w:rsid w:val="005D3BE1"/>
    <w:rsid w:val="005D3E38"/>
    <w:rsid w:val="005D4659"/>
    <w:rsid w:val="005D4A1C"/>
    <w:rsid w:val="005D5420"/>
    <w:rsid w:val="005D557E"/>
    <w:rsid w:val="005D587A"/>
    <w:rsid w:val="005D5898"/>
    <w:rsid w:val="005D60BB"/>
    <w:rsid w:val="005D6AEA"/>
    <w:rsid w:val="005D6ECD"/>
    <w:rsid w:val="005D7273"/>
    <w:rsid w:val="005D72B9"/>
    <w:rsid w:val="005D7838"/>
    <w:rsid w:val="005D7B96"/>
    <w:rsid w:val="005E0223"/>
    <w:rsid w:val="005E0CCB"/>
    <w:rsid w:val="005E1A10"/>
    <w:rsid w:val="005E1D18"/>
    <w:rsid w:val="005E1D4E"/>
    <w:rsid w:val="005E234C"/>
    <w:rsid w:val="005E27AA"/>
    <w:rsid w:val="005E36EB"/>
    <w:rsid w:val="005E423A"/>
    <w:rsid w:val="005E4453"/>
    <w:rsid w:val="005E4A8C"/>
    <w:rsid w:val="005E4EA5"/>
    <w:rsid w:val="005E5207"/>
    <w:rsid w:val="005E54B5"/>
    <w:rsid w:val="005E6278"/>
    <w:rsid w:val="005E6B33"/>
    <w:rsid w:val="005E6B4E"/>
    <w:rsid w:val="005E6D06"/>
    <w:rsid w:val="005E76D6"/>
    <w:rsid w:val="005E77B0"/>
    <w:rsid w:val="005F02F5"/>
    <w:rsid w:val="005F04C2"/>
    <w:rsid w:val="005F08A8"/>
    <w:rsid w:val="005F0BC9"/>
    <w:rsid w:val="005F1407"/>
    <w:rsid w:val="005F1442"/>
    <w:rsid w:val="005F2166"/>
    <w:rsid w:val="005F2330"/>
    <w:rsid w:val="005F2383"/>
    <w:rsid w:val="005F3058"/>
    <w:rsid w:val="005F3252"/>
    <w:rsid w:val="005F3437"/>
    <w:rsid w:val="005F3543"/>
    <w:rsid w:val="005F354A"/>
    <w:rsid w:val="005F39CD"/>
    <w:rsid w:val="005F3A7F"/>
    <w:rsid w:val="005F3CBE"/>
    <w:rsid w:val="005F3DDB"/>
    <w:rsid w:val="005F507A"/>
    <w:rsid w:val="005F515E"/>
    <w:rsid w:val="005F5345"/>
    <w:rsid w:val="005F5681"/>
    <w:rsid w:val="005F5E44"/>
    <w:rsid w:val="005F7063"/>
    <w:rsid w:val="00600653"/>
    <w:rsid w:val="006006E7"/>
    <w:rsid w:val="00600873"/>
    <w:rsid w:val="0060093E"/>
    <w:rsid w:val="00600D25"/>
    <w:rsid w:val="0060126F"/>
    <w:rsid w:val="00601CD2"/>
    <w:rsid w:val="00601FC3"/>
    <w:rsid w:val="0060537F"/>
    <w:rsid w:val="0060598D"/>
    <w:rsid w:val="00605F9E"/>
    <w:rsid w:val="00606B2E"/>
    <w:rsid w:val="00606E7C"/>
    <w:rsid w:val="00607095"/>
    <w:rsid w:val="006071A2"/>
    <w:rsid w:val="006075B7"/>
    <w:rsid w:val="00607A40"/>
    <w:rsid w:val="00607B6A"/>
    <w:rsid w:val="00607DFC"/>
    <w:rsid w:val="00607FC1"/>
    <w:rsid w:val="00610189"/>
    <w:rsid w:val="006108EF"/>
    <w:rsid w:val="00610A7D"/>
    <w:rsid w:val="00610C77"/>
    <w:rsid w:val="0061158A"/>
    <w:rsid w:val="006122EE"/>
    <w:rsid w:val="006129CF"/>
    <w:rsid w:val="006139C2"/>
    <w:rsid w:val="00613D57"/>
    <w:rsid w:val="0061499A"/>
    <w:rsid w:val="00614F9C"/>
    <w:rsid w:val="00615179"/>
    <w:rsid w:val="006151A5"/>
    <w:rsid w:val="00615865"/>
    <w:rsid w:val="006158CA"/>
    <w:rsid w:val="00615912"/>
    <w:rsid w:val="00616C4B"/>
    <w:rsid w:val="00616D06"/>
    <w:rsid w:val="00617532"/>
    <w:rsid w:val="00617B9F"/>
    <w:rsid w:val="00617CFD"/>
    <w:rsid w:val="00617D1E"/>
    <w:rsid w:val="0062039E"/>
    <w:rsid w:val="00620F48"/>
    <w:rsid w:val="00621958"/>
    <w:rsid w:val="00621B58"/>
    <w:rsid w:val="006227EA"/>
    <w:rsid w:val="006229C8"/>
    <w:rsid w:val="006235B1"/>
    <w:rsid w:val="00623B6F"/>
    <w:rsid w:val="00623EC6"/>
    <w:rsid w:val="00623FF1"/>
    <w:rsid w:val="00624003"/>
    <w:rsid w:val="006244F1"/>
    <w:rsid w:val="006259E6"/>
    <w:rsid w:val="00626767"/>
    <w:rsid w:val="00626EBD"/>
    <w:rsid w:val="00626F0C"/>
    <w:rsid w:val="00627369"/>
    <w:rsid w:val="00627472"/>
    <w:rsid w:val="006307A6"/>
    <w:rsid w:val="00630B95"/>
    <w:rsid w:val="00631812"/>
    <w:rsid w:val="006323DA"/>
    <w:rsid w:val="00632C8E"/>
    <w:rsid w:val="00632D0B"/>
    <w:rsid w:val="00633929"/>
    <w:rsid w:val="00633AAF"/>
    <w:rsid w:val="00633C5F"/>
    <w:rsid w:val="00634222"/>
    <w:rsid w:val="00634269"/>
    <w:rsid w:val="006342DB"/>
    <w:rsid w:val="006345FF"/>
    <w:rsid w:val="006346D3"/>
    <w:rsid w:val="00634765"/>
    <w:rsid w:val="00635409"/>
    <w:rsid w:val="00635516"/>
    <w:rsid w:val="00635E09"/>
    <w:rsid w:val="0063660C"/>
    <w:rsid w:val="00636883"/>
    <w:rsid w:val="00636959"/>
    <w:rsid w:val="006372CD"/>
    <w:rsid w:val="0063735B"/>
    <w:rsid w:val="00640146"/>
    <w:rsid w:val="00640BAA"/>
    <w:rsid w:val="00640BDB"/>
    <w:rsid w:val="00640DD6"/>
    <w:rsid w:val="006413C3"/>
    <w:rsid w:val="006425AF"/>
    <w:rsid w:val="0064395B"/>
    <w:rsid w:val="00643D56"/>
    <w:rsid w:val="00645E57"/>
    <w:rsid w:val="0064663A"/>
    <w:rsid w:val="00646958"/>
    <w:rsid w:val="0064735D"/>
    <w:rsid w:val="006474C8"/>
    <w:rsid w:val="00647994"/>
    <w:rsid w:val="00650BC7"/>
    <w:rsid w:val="00650D3D"/>
    <w:rsid w:val="006514AA"/>
    <w:rsid w:val="006529BD"/>
    <w:rsid w:val="00652E07"/>
    <w:rsid w:val="0065309E"/>
    <w:rsid w:val="006536B3"/>
    <w:rsid w:val="00653D81"/>
    <w:rsid w:val="00653E1A"/>
    <w:rsid w:val="006540C6"/>
    <w:rsid w:val="00655A9D"/>
    <w:rsid w:val="00655D40"/>
    <w:rsid w:val="006560AD"/>
    <w:rsid w:val="006563CB"/>
    <w:rsid w:val="00657402"/>
    <w:rsid w:val="0065751C"/>
    <w:rsid w:val="0065768A"/>
    <w:rsid w:val="00657E4F"/>
    <w:rsid w:val="0066084D"/>
    <w:rsid w:val="00660A02"/>
    <w:rsid w:val="00660DE0"/>
    <w:rsid w:val="00660E2C"/>
    <w:rsid w:val="006611AA"/>
    <w:rsid w:val="00661294"/>
    <w:rsid w:val="00661A0E"/>
    <w:rsid w:val="00661E9E"/>
    <w:rsid w:val="00661F9D"/>
    <w:rsid w:val="006624ED"/>
    <w:rsid w:val="00662548"/>
    <w:rsid w:val="0066337A"/>
    <w:rsid w:val="006650FF"/>
    <w:rsid w:val="006654A2"/>
    <w:rsid w:val="00666604"/>
    <w:rsid w:val="006673D0"/>
    <w:rsid w:val="006702D7"/>
    <w:rsid w:val="006706CD"/>
    <w:rsid w:val="00670D04"/>
    <w:rsid w:val="00670D9C"/>
    <w:rsid w:val="00671A60"/>
    <w:rsid w:val="00671ADF"/>
    <w:rsid w:val="00671CD2"/>
    <w:rsid w:val="006720F4"/>
    <w:rsid w:val="00672CD7"/>
    <w:rsid w:val="00672D41"/>
    <w:rsid w:val="00673951"/>
    <w:rsid w:val="00673DFB"/>
    <w:rsid w:val="00674723"/>
    <w:rsid w:val="0067497D"/>
    <w:rsid w:val="00675981"/>
    <w:rsid w:val="00676C08"/>
    <w:rsid w:val="00676C27"/>
    <w:rsid w:val="006771FA"/>
    <w:rsid w:val="00677E95"/>
    <w:rsid w:val="00680261"/>
    <w:rsid w:val="006802EE"/>
    <w:rsid w:val="0068056B"/>
    <w:rsid w:val="00680781"/>
    <w:rsid w:val="00680C2C"/>
    <w:rsid w:val="006811AB"/>
    <w:rsid w:val="00681224"/>
    <w:rsid w:val="0068175E"/>
    <w:rsid w:val="00682156"/>
    <w:rsid w:val="00682809"/>
    <w:rsid w:val="00682E0C"/>
    <w:rsid w:val="0068475E"/>
    <w:rsid w:val="00684B98"/>
    <w:rsid w:val="00684C67"/>
    <w:rsid w:val="00684E24"/>
    <w:rsid w:val="006854BE"/>
    <w:rsid w:val="00686376"/>
    <w:rsid w:val="00686643"/>
    <w:rsid w:val="006867DF"/>
    <w:rsid w:val="00687C85"/>
    <w:rsid w:val="00687E1C"/>
    <w:rsid w:val="00690067"/>
    <w:rsid w:val="0069030D"/>
    <w:rsid w:val="00690707"/>
    <w:rsid w:val="0069100B"/>
    <w:rsid w:val="00691449"/>
    <w:rsid w:val="006920E1"/>
    <w:rsid w:val="00692D76"/>
    <w:rsid w:val="00692F10"/>
    <w:rsid w:val="00693046"/>
    <w:rsid w:val="00693150"/>
    <w:rsid w:val="00693B1F"/>
    <w:rsid w:val="0069409F"/>
    <w:rsid w:val="006941F2"/>
    <w:rsid w:val="006945E7"/>
    <w:rsid w:val="0069602B"/>
    <w:rsid w:val="00696127"/>
    <w:rsid w:val="00696317"/>
    <w:rsid w:val="00696B45"/>
    <w:rsid w:val="0069722D"/>
    <w:rsid w:val="0069739E"/>
    <w:rsid w:val="006975A2"/>
    <w:rsid w:val="00697E61"/>
    <w:rsid w:val="006A152C"/>
    <w:rsid w:val="006A2882"/>
    <w:rsid w:val="006A327E"/>
    <w:rsid w:val="006A39B2"/>
    <w:rsid w:val="006A3CD4"/>
    <w:rsid w:val="006A4017"/>
    <w:rsid w:val="006A46A8"/>
    <w:rsid w:val="006A57B4"/>
    <w:rsid w:val="006A590A"/>
    <w:rsid w:val="006A6426"/>
    <w:rsid w:val="006A76B8"/>
    <w:rsid w:val="006A7A2C"/>
    <w:rsid w:val="006A7B20"/>
    <w:rsid w:val="006A7D0A"/>
    <w:rsid w:val="006B0513"/>
    <w:rsid w:val="006B09AA"/>
    <w:rsid w:val="006B0D18"/>
    <w:rsid w:val="006B0E1A"/>
    <w:rsid w:val="006B0EDC"/>
    <w:rsid w:val="006B1972"/>
    <w:rsid w:val="006B1B0A"/>
    <w:rsid w:val="006B1CDF"/>
    <w:rsid w:val="006B2A6B"/>
    <w:rsid w:val="006B3D14"/>
    <w:rsid w:val="006B3E6F"/>
    <w:rsid w:val="006B44C6"/>
    <w:rsid w:val="006B4690"/>
    <w:rsid w:val="006B5992"/>
    <w:rsid w:val="006B5C3F"/>
    <w:rsid w:val="006B5EFD"/>
    <w:rsid w:val="006B6A4C"/>
    <w:rsid w:val="006C0207"/>
    <w:rsid w:val="006C0471"/>
    <w:rsid w:val="006C08FD"/>
    <w:rsid w:val="006C3792"/>
    <w:rsid w:val="006C3B5A"/>
    <w:rsid w:val="006C6489"/>
    <w:rsid w:val="006C6C0C"/>
    <w:rsid w:val="006C6E3B"/>
    <w:rsid w:val="006C6ECD"/>
    <w:rsid w:val="006C71E9"/>
    <w:rsid w:val="006C7CB5"/>
    <w:rsid w:val="006C7CF2"/>
    <w:rsid w:val="006D1472"/>
    <w:rsid w:val="006D1576"/>
    <w:rsid w:val="006D1688"/>
    <w:rsid w:val="006D16A9"/>
    <w:rsid w:val="006D184B"/>
    <w:rsid w:val="006D1D8E"/>
    <w:rsid w:val="006D303B"/>
    <w:rsid w:val="006D5F32"/>
    <w:rsid w:val="006D6285"/>
    <w:rsid w:val="006D64E8"/>
    <w:rsid w:val="006D6E32"/>
    <w:rsid w:val="006D71C1"/>
    <w:rsid w:val="006D76A7"/>
    <w:rsid w:val="006D7DF0"/>
    <w:rsid w:val="006E0812"/>
    <w:rsid w:val="006E09A9"/>
    <w:rsid w:val="006E0D32"/>
    <w:rsid w:val="006E132F"/>
    <w:rsid w:val="006E138E"/>
    <w:rsid w:val="006E1884"/>
    <w:rsid w:val="006E1D56"/>
    <w:rsid w:val="006E2F8B"/>
    <w:rsid w:val="006E3A17"/>
    <w:rsid w:val="006E3A3C"/>
    <w:rsid w:val="006E3D0A"/>
    <w:rsid w:val="006E3EDA"/>
    <w:rsid w:val="006E3FA1"/>
    <w:rsid w:val="006E4045"/>
    <w:rsid w:val="006E4527"/>
    <w:rsid w:val="006E5626"/>
    <w:rsid w:val="006E5968"/>
    <w:rsid w:val="006E5974"/>
    <w:rsid w:val="006E5BEC"/>
    <w:rsid w:val="006E5C44"/>
    <w:rsid w:val="006E5C5D"/>
    <w:rsid w:val="006E6790"/>
    <w:rsid w:val="006E6E4C"/>
    <w:rsid w:val="006E73A1"/>
    <w:rsid w:val="006E77E1"/>
    <w:rsid w:val="006F0F00"/>
    <w:rsid w:val="006F197A"/>
    <w:rsid w:val="006F1DBD"/>
    <w:rsid w:val="006F1E22"/>
    <w:rsid w:val="006F1E4F"/>
    <w:rsid w:val="006F1EEF"/>
    <w:rsid w:val="006F20FD"/>
    <w:rsid w:val="006F2A14"/>
    <w:rsid w:val="006F2F78"/>
    <w:rsid w:val="006F3371"/>
    <w:rsid w:val="006F3BAD"/>
    <w:rsid w:val="006F403B"/>
    <w:rsid w:val="006F4298"/>
    <w:rsid w:val="006F47CE"/>
    <w:rsid w:val="006F4E66"/>
    <w:rsid w:val="006F5170"/>
    <w:rsid w:val="006F5B01"/>
    <w:rsid w:val="006F71F0"/>
    <w:rsid w:val="006F7754"/>
    <w:rsid w:val="006F7913"/>
    <w:rsid w:val="006F7E1E"/>
    <w:rsid w:val="00700083"/>
    <w:rsid w:val="0070036A"/>
    <w:rsid w:val="007008FE"/>
    <w:rsid w:val="007009AA"/>
    <w:rsid w:val="00700D86"/>
    <w:rsid w:val="007013FB"/>
    <w:rsid w:val="0070151B"/>
    <w:rsid w:val="00701DFE"/>
    <w:rsid w:val="0070250A"/>
    <w:rsid w:val="007034D3"/>
    <w:rsid w:val="007038A9"/>
    <w:rsid w:val="00703B5D"/>
    <w:rsid w:val="007040BD"/>
    <w:rsid w:val="00704397"/>
    <w:rsid w:val="00704451"/>
    <w:rsid w:val="00705515"/>
    <w:rsid w:val="0070583E"/>
    <w:rsid w:val="00705EBB"/>
    <w:rsid w:val="007069BD"/>
    <w:rsid w:val="00706FDA"/>
    <w:rsid w:val="00710EAB"/>
    <w:rsid w:val="00711454"/>
    <w:rsid w:val="00712069"/>
    <w:rsid w:val="0071270E"/>
    <w:rsid w:val="00712A29"/>
    <w:rsid w:val="00712F9F"/>
    <w:rsid w:val="00714156"/>
    <w:rsid w:val="00714727"/>
    <w:rsid w:val="007151CB"/>
    <w:rsid w:val="007152B0"/>
    <w:rsid w:val="0071672F"/>
    <w:rsid w:val="007169F1"/>
    <w:rsid w:val="00717279"/>
    <w:rsid w:val="007179A4"/>
    <w:rsid w:val="00717D52"/>
    <w:rsid w:val="007201E2"/>
    <w:rsid w:val="007203B8"/>
    <w:rsid w:val="007204E7"/>
    <w:rsid w:val="0072098B"/>
    <w:rsid w:val="007209D0"/>
    <w:rsid w:val="00720F0A"/>
    <w:rsid w:val="007215EF"/>
    <w:rsid w:val="007218AA"/>
    <w:rsid w:val="00721F5A"/>
    <w:rsid w:val="00722E82"/>
    <w:rsid w:val="00723046"/>
    <w:rsid w:val="00723585"/>
    <w:rsid w:val="0072370D"/>
    <w:rsid w:val="00723B59"/>
    <w:rsid w:val="00723EE5"/>
    <w:rsid w:val="007246D2"/>
    <w:rsid w:val="00724F43"/>
    <w:rsid w:val="00725173"/>
    <w:rsid w:val="0072577E"/>
    <w:rsid w:val="007263E8"/>
    <w:rsid w:val="00726460"/>
    <w:rsid w:val="007265EC"/>
    <w:rsid w:val="0072675A"/>
    <w:rsid w:val="00726BE3"/>
    <w:rsid w:val="00726CD3"/>
    <w:rsid w:val="0072790E"/>
    <w:rsid w:val="00727B9C"/>
    <w:rsid w:val="0073074C"/>
    <w:rsid w:val="00731991"/>
    <w:rsid w:val="007343F9"/>
    <w:rsid w:val="007343FA"/>
    <w:rsid w:val="00734B31"/>
    <w:rsid w:val="00735332"/>
    <w:rsid w:val="00735B56"/>
    <w:rsid w:val="007360B9"/>
    <w:rsid w:val="00736D8C"/>
    <w:rsid w:val="0073714D"/>
    <w:rsid w:val="007401E1"/>
    <w:rsid w:val="007409DE"/>
    <w:rsid w:val="00740AC4"/>
    <w:rsid w:val="00740EB7"/>
    <w:rsid w:val="00740F1B"/>
    <w:rsid w:val="00741B9E"/>
    <w:rsid w:val="00741C9E"/>
    <w:rsid w:val="0074380B"/>
    <w:rsid w:val="00743BEE"/>
    <w:rsid w:val="007446E5"/>
    <w:rsid w:val="00745AD1"/>
    <w:rsid w:val="007461C8"/>
    <w:rsid w:val="00746510"/>
    <w:rsid w:val="00746A27"/>
    <w:rsid w:val="00747627"/>
    <w:rsid w:val="00747A9C"/>
    <w:rsid w:val="00747B8A"/>
    <w:rsid w:val="00747C62"/>
    <w:rsid w:val="00750722"/>
    <w:rsid w:val="00750A59"/>
    <w:rsid w:val="0075165B"/>
    <w:rsid w:val="00752161"/>
    <w:rsid w:val="00752343"/>
    <w:rsid w:val="0075239E"/>
    <w:rsid w:val="00752606"/>
    <w:rsid w:val="00752A85"/>
    <w:rsid w:val="00752ED6"/>
    <w:rsid w:val="00753EE4"/>
    <w:rsid w:val="00753FB9"/>
    <w:rsid w:val="007540B1"/>
    <w:rsid w:val="00754BD7"/>
    <w:rsid w:val="00755207"/>
    <w:rsid w:val="0075553A"/>
    <w:rsid w:val="007555B4"/>
    <w:rsid w:val="00755727"/>
    <w:rsid w:val="00755E54"/>
    <w:rsid w:val="007570CF"/>
    <w:rsid w:val="00757524"/>
    <w:rsid w:val="0075776A"/>
    <w:rsid w:val="007577B1"/>
    <w:rsid w:val="0075795F"/>
    <w:rsid w:val="00757FD1"/>
    <w:rsid w:val="007600A8"/>
    <w:rsid w:val="007606E8"/>
    <w:rsid w:val="00761923"/>
    <w:rsid w:val="00761CD3"/>
    <w:rsid w:val="00762AB0"/>
    <w:rsid w:val="00762B89"/>
    <w:rsid w:val="00763990"/>
    <w:rsid w:val="00764F89"/>
    <w:rsid w:val="00765122"/>
    <w:rsid w:val="0076545F"/>
    <w:rsid w:val="00765677"/>
    <w:rsid w:val="00765CCF"/>
    <w:rsid w:val="00765E4E"/>
    <w:rsid w:val="0076634F"/>
    <w:rsid w:val="00766366"/>
    <w:rsid w:val="0076639C"/>
    <w:rsid w:val="007675C7"/>
    <w:rsid w:val="00767623"/>
    <w:rsid w:val="00767724"/>
    <w:rsid w:val="00767790"/>
    <w:rsid w:val="007678E0"/>
    <w:rsid w:val="00771686"/>
    <w:rsid w:val="007720CC"/>
    <w:rsid w:val="007722D8"/>
    <w:rsid w:val="00772661"/>
    <w:rsid w:val="00772F11"/>
    <w:rsid w:val="0077343D"/>
    <w:rsid w:val="00773A24"/>
    <w:rsid w:val="00773B58"/>
    <w:rsid w:val="007746D1"/>
    <w:rsid w:val="00775643"/>
    <w:rsid w:val="00776630"/>
    <w:rsid w:val="007766A2"/>
    <w:rsid w:val="007767DC"/>
    <w:rsid w:val="007768D3"/>
    <w:rsid w:val="00776DD8"/>
    <w:rsid w:val="007771C9"/>
    <w:rsid w:val="007800FE"/>
    <w:rsid w:val="0078060A"/>
    <w:rsid w:val="00781BDA"/>
    <w:rsid w:val="007821DF"/>
    <w:rsid w:val="00782640"/>
    <w:rsid w:val="00782806"/>
    <w:rsid w:val="0078359C"/>
    <w:rsid w:val="00783C1D"/>
    <w:rsid w:val="00785C99"/>
    <w:rsid w:val="00786157"/>
    <w:rsid w:val="0078642A"/>
    <w:rsid w:val="00786AB2"/>
    <w:rsid w:val="00786B20"/>
    <w:rsid w:val="00790BD7"/>
    <w:rsid w:val="007914CE"/>
    <w:rsid w:val="00791B9C"/>
    <w:rsid w:val="00792D3F"/>
    <w:rsid w:val="007946F9"/>
    <w:rsid w:val="00794E9F"/>
    <w:rsid w:val="007957FA"/>
    <w:rsid w:val="00795BFF"/>
    <w:rsid w:val="0079699A"/>
    <w:rsid w:val="007975C4"/>
    <w:rsid w:val="007978AC"/>
    <w:rsid w:val="00797FA6"/>
    <w:rsid w:val="007A0435"/>
    <w:rsid w:val="007A0C88"/>
    <w:rsid w:val="007A0C8A"/>
    <w:rsid w:val="007A10EF"/>
    <w:rsid w:val="007A14D5"/>
    <w:rsid w:val="007A1EF8"/>
    <w:rsid w:val="007A3372"/>
    <w:rsid w:val="007A342B"/>
    <w:rsid w:val="007A465F"/>
    <w:rsid w:val="007A4B7F"/>
    <w:rsid w:val="007A4E19"/>
    <w:rsid w:val="007A4FC3"/>
    <w:rsid w:val="007A5160"/>
    <w:rsid w:val="007A53A5"/>
    <w:rsid w:val="007A57A2"/>
    <w:rsid w:val="007A5944"/>
    <w:rsid w:val="007A6283"/>
    <w:rsid w:val="007A63B6"/>
    <w:rsid w:val="007A6B71"/>
    <w:rsid w:val="007A76CC"/>
    <w:rsid w:val="007A7885"/>
    <w:rsid w:val="007B0357"/>
    <w:rsid w:val="007B0B66"/>
    <w:rsid w:val="007B0D52"/>
    <w:rsid w:val="007B1BA5"/>
    <w:rsid w:val="007B20E5"/>
    <w:rsid w:val="007B2225"/>
    <w:rsid w:val="007B237E"/>
    <w:rsid w:val="007B2D50"/>
    <w:rsid w:val="007B4179"/>
    <w:rsid w:val="007B4601"/>
    <w:rsid w:val="007B4B13"/>
    <w:rsid w:val="007B526D"/>
    <w:rsid w:val="007B53D6"/>
    <w:rsid w:val="007B592E"/>
    <w:rsid w:val="007B7882"/>
    <w:rsid w:val="007B7D77"/>
    <w:rsid w:val="007C00B1"/>
    <w:rsid w:val="007C07D2"/>
    <w:rsid w:val="007C0B69"/>
    <w:rsid w:val="007C1807"/>
    <w:rsid w:val="007C24DB"/>
    <w:rsid w:val="007C267D"/>
    <w:rsid w:val="007C2767"/>
    <w:rsid w:val="007C2FD6"/>
    <w:rsid w:val="007C3E13"/>
    <w:rsid w:val="007C5E6C"/>
    <w:rsid w:val="007C713B"/>
    <w:rsid w:val="007C7B1C"/>
    <w:rsid w:val="007D0187"/>
    <w:rsid w:val="007D05F8"/>
    <w:rsid w:val="007D19F0"/>
    <w:rsid w:val="007D1A81"/>
    <w:rsid w:val="007D1BA9"/>
    <w:rsid w:val="007D2176"/>
    <w:rsid w:val="007D2DD1"/>
    <w:rsid w:val="007D31C2"/>
    <w:rsid w:val="007D38DD"/>
    <w:rsid w:val="007D40F1"/>
    <w:rsid w:val="007D4556"/>
    <w:rsid w:val="007D5209"/>
    <w:rsid w:val="007D65E5"/>
    <w:rsid w:val="007D65E7"/>
    <w:rsid w:val="007D6714"/>
    <w:rsid w:val="007E0002"/>
    <w:rsid w:val="007E0126"/>
    <w:rsid w:val="007E076E"/>
    <w:rsid w:val="007E1066"/>
    <w:rsid w:val="007E156C"/>
    <w:rsid w:val="007E187E"/>
    <w:rsid w:val="007E1A89"/>
    <w:rsid w:val="007E1F66"/>
    <w:rsid w:val="007E2149"/>
    <w:rsid w:val="007E28CE"/>
    <w:rsid w:val="007E3ABE"/>
    <w:rsid w:val="007E3D5A"/>
    <w:rsid w:val="007E4295"/>
    <w:rsid w:val="007E5345"/>
    <w:rsid w:val="007E6A84"/>
    <w:rsid w:val="007E7CC4"/>
    <w:rsid w:val="007F0BF2"/>
    <w:rsid w:val="007F13AA"/>
    <w:rsid w:val="007F16B7"/>
    <w:rsid w:val="007F2362"/>
    <w:rsid w:val="007F23F5"/>
    <w:rsid w:val="007F2CEE"/>
    <w:rsid w:val="007F2FD3"/>
    <w:rsid w:val="007F303C"/>
    <w:rsid w:val="007F304E"/>
    <w:rsid w:val="007F384F"/>
    <w:rsid w:val="007F3F44"/>
    <w:rsid w:val="007F4767"/>
    <w:rsid w:val="007F66A7"/>
    <w:rsid w:val="007F6A44"/>
    <w:rsid w:val="007F7437"/>
    <w:rsid w:val="007F7442"/>
    <w:rsid w:val="007F76F2"/>
    <w:rsid w:val="007F77E4"/>
    <w:rsid w:val="007F7943"/>
    <w:rsid w:val="007F7B46"/>
    <w:rsid w:val="00800506"/>
    <w:rsid w:val="00800913"/>
    <w:rsid w:val="008017C4"/>
    <w:rsid w:val="008018EA"/>
    <w:rsid w:val="00801BE7"/>
    <w:rsid w:val="00801D0B"/>
    <w:rsid w:val="008020DB"/>
    <w:rsid w:val="00802778"/>
    <w:rsid w:val="0080338F"/>
    <w:rsid w:val="00804267"/>
    <w:rsid w:val="008042B0"/>
    <w:rsid w:val="00804884"/>
    <w:rsid w:val="00804F24"/>
    <w:rsid w:val="008052D2"/>
    <w:rsid w:val="008062A7"/>
    <w:rsid w:val="00806434"/>
    <w:rsid w:val="0080649C"/>
    <w:rsid w:val="00807800"/>
    <w:rsid w:val="00807EF8"/>
    <w:rsid w:val="0081037A"/>
    <w:rsid w:val="00810432"/>
    <w:rsid w:val="008106E5"/>
    <w:rsid w:val="008119C8"/>
    <w:rsid w:val="00811E93"/>
    <w:rsid w:val="00812181"/>
    <w:rsid w:val="00812B9C"/>
    <w:rsid w:val="00812E11"/>
    <w:rsid w:val="00812F69"/>
    <w:rsid w:val="00813C59"/>
    <w:rsid w:val="00814874"/>
    <w:rsid w:val="00814A86"/>
    <w:rsid w:val="00815164"/>
    <w:rsid w:val="00815535"/>
    <w:rsid w:val="00816466"/>
    <w:rsid w:val="0081709F"/>
    <w:rsid w:val="008170AD"/>
    <w:rsid w:val="008173CE"/>
    <w:rsid w:val="00817A50"/>
    <w:rsid w:val="008202BF"/>
    <w:rsid w:val="008212FA"/>
    <w:rsid w:val="00821FAE"/>
    <w:rsid w:val="00822294"/>
    <w:rsid w:val="008224F0"/>
    <w:rsid w:val="008228F0"/>
    <w:rsid w:val="008236AE"/>
    <w:rsid w:val="00823934"/>
    <w:rsid w:val="00823AC5"/>
    <w:rsid w:val="00823E93"/>
    <w:rsid w:val="00823FEC"/>
    <w:rsid w:val="00825270"/>
    <w:rsid w:val="00825F92"/>
    <w:rsid w:val="00826398"/>
    <w:rsid w:val="0083063B"/>
    <w:rsid w:val="008308F0"/>
    <w:rsid w:val="00830D9F"/>
    <w:rsid w:val="00830FFE"/>
    <w:rsid w:val="00831321"/>
    <w:rsid w:val="008318D0"/>
    <w:rsid w:val="00831F81"/>
    <w:rsid w:val="00832315"/>
    <w:rsid w:val="00832FE8"/>
    <w:rsid w:val="00833769"/>
    <w:rsid w:val="00833E94"/>
    <w:rsid w:val="00835ED9"/>
    <w:rsid w:val="00836167"/>
    <w:rsid w:val="008369F3"/>
    <w:rsid w:val="008371A5"/>
    <w:rsid w:val="00837BFC"/>
    <w:rsid w:val="00837D8F"/>
    <w:rsid w:val="008401F8"/>
    <w:rsid w:val="00841179"/>
    <w:rsid w:val="00841283"/>
    <w:rsid w:val="00841990"/>
    <w:rsid w:val="00842B93"/>
    <w:rsid w:val="00842CA1"/>
    <w:rsid w:val="00842CF7"/>
    <w:rsid w:val="008430DD"/>
    <w:rsid w:val="008439F1"/>
    <w:rsid w:val="00843D9E"/>
    <w:rsid w:val="0084405A"/>
    <w:rsid w:val="008440D4"/>
    <w:rsid w:val="0084476A"/>
    <w:rsid w:val="00844A8A"/>
    <w:rsid w:val="00844A94"/>
    <w:rsid w:val="00844B5C"/>
    <w:rsid w:val="00845382"/>
    <w:rsid w:val="008459D9"/>
    <w:rsid w:val="00846626"/>
    <w:rsid w:val="00846790"/>
    <w:rsid w:val="0084692F"/>
    <w:rsid w:val="00846F06"/>
    <w:rsid w:val="0084719A"/>
    <w:rsid w:val="00847FBA"/>
    <w:rsid w:val="008502FC"/>
    <w:rsid w:val="00850FD8"/>
    <w:rsid w:val="00851398"/>
    <w:rsid w:val="00852240"/>
    <w:rsid w:val="008523D7"/>
    <w:rsid w:val="00852560"/>
    <w:rsid w:val="008527A0"/>
    <w:rsid w:val="00853302"/>
    <w:rsid w:val="00853BFA"/>
    <w:rsid w:val="0085487F"/>
    <w:rsid w:val="00854978"/>
    <w:rsid w:val="00855D37"/>
    <w:rsid w:val="00856A2B"/>
    <w:rsid w:val="00856F99"/>
    <w:rsid w:val="0086005B"/>
    <w:rsid w:val="008608D7"/>
    <w:rsid w:val="00860EC1"/>
    <w:rsid w:val="00861276"/>
    <w:rsid w:val="00861FC4"/>
    <w:rsid w:val="00862D79"/>
    <w:rsid w:val="0086356E"/>
    <w:rsid w:val="00863A37"/>
    <w:rsid w:val="0086409E"/>
    <w:rsid w:val="0086450D"/>
    <w:rsid w:val="008654A0"/>
    <w:rsid w:val="008656B7"/>
    <w:rsid w:val="00865D02"/>
    <w:rsid w:val="00865ED9"/>
    <w:rsid w:val="0086605F"/>
    <w:rsid w:val="008662B5"/>
    <w:rsid w:val="008662C3"/>
    <w:rsid w:val="0086780C"/>
    <w:rsid w:val="00870428"/>
    <w:rsid w:val="00870A19"/>
    <w:rsid w:val="0087168B"/>
    <w:rsid w:val="008730AE"/>
    <w:rsid w:val="0087362C"/>
    <w:rsid w:val="00873643"/>
    <w:rsid w:val="00875F23"/>
    <w:rsid w:val="0087609D"/>
    <w:rsid w:val="00876241"/>
    <w:rsid w:val="00876564"/>
    <w:rsid w:val="00876674"/>
    <w:rsid w:val="00876A56"/>
    <w:rsid w:val="00877226"/>
    <w:rsid w:val="00877923"/>
    <w:rsid w:val="00877AB5"/>
    <w:rsid w:val="00880C76"/>
    <w:rsid w:val="00880DED"/>
    <w:rsid w:val="0088129D"/>
    <w:rsid w:val="00882CFD"/>
    <w:rsid w:val="0088415E"/>
    <w:rsid w:val="00884731"/>
    <w:rsid w:val="00884BE0"/>
    <w:rsid w:val="00885108"/>
    <w:rsid w:val="0088555D"/>
    <w:rsid w:val="00886483"/>
    <w:rsid w:val="00886B28"/>
    <w:rsid w:val="00886C90"/>
    <w:rsid w:val="00886D87"/>
    <w:rsid w:val="008873F0"/>
    <w:rsid w:val="00890535"/>
    <w:rsid w:val="00890E91"/>
    <w:rsid w:val="008916A4"/>
    <w:rsid w:val="00892BAD"/>
    <w:rsid w:val="008931B1"/>
    <w:rsid w:val="0089356E"/>
    <w:rsid w:val="00893C21"/>
    <w:rsid w:val="008948EF"/>
    <w:rsid w:val="00895274"/>
    <w:rsid w:val="008959B4"/>
    <w:rsid w:val="00896999"/>
    <w:rsid w:val="00896A29"/>
    <w:rsid w:val="0089789D"/>
    <w:rsid w:val="00897AF3"/>
    <w:rsid w:val="008A19D7"/>
    <w:rsid w:val="008A1C98"/>
    <w:rsid w:val="008A1F68"/>
    <w:rsid w:val="008A35F5"/>
    <w:rsid w:val="008A3F90"/>
    <w:rsid w:val="008A41D9"/>
    <w:rsid w:val="008A5153"/>
    <w:rsid w:val="008A5797"/>
    <w:rsid w:val="008A6E41"/>
    <w:rsid w:val="008A775A"/>
    <w:rsid w:val="008B0656"/>
    <w:rsid w:val="008B0938"/>
    <w:rsid w:val="008B0B0F"/>
    <w:rsid w:val="008B12E9"/>
    <w:rsid w:val="008B15B6"/>
    <w:rsid w:val="008B2270"/>
    <w:rsid w:val="008B24B2"/>
    <w:rsid w:val="008B2A70"/>
    <w:rsid w:val="008B4E22"/>
    <w:rsid w:val="008B4F54"/>
    <w:rsid w:val="008B4FE8"/>
    <w:rsid w:val="008B5257"/>
    <w:rsid w:val="008B5E43"/>
    <w:rsid w:val="008B6725"/>
    <w:rsid w:val="008B6AAC"/>
    <w:rsid w:val="008B6F6F"/>
    <w:rsid w:val="008C006F"/>
    <w:rsid w:val="008C0BBB"/>
    <w:rsid w:val="008C15A6"/>
    <w:rsid w:val="008C15CD"/>
    <w:rsid w:val="008C2114"/>
    <w:rsid w:val="008C30FC"/>
    <w:rsid w:val="008C36A9"/>
    <w:rsid w:val="008C5536"/>
    <w:rsid w:val="008C6003"/>
    <w:rsid w:val="008C63A9"/>
    <w:rsid w:val="008C65BD"/>
    <w:rsid w:val="008C6819"/>
    <w:rsid w:val="008C6A1B"/>
    <w:rsid w:val="008C6E09"/>
    <w:rsid w:val="008C7387"/>
    <w:rsid w:val="008C7AEE"/>
    <w:rsid w:val="008D032C"/>
    <w:rsid w:val="008D0649"/>
    <w:rsid w:val="008D0A6F"/>
    <w:rsid w:val="008D11BD"/>
    <w:rsid w:val="008D1655"/>
    <w:rsid w:val="008D2C5F"/>
    <w:rsid w:val="008D3778"/>
    <w:rsid w:val="008D3AE8"/>
    <w:rsid w:val="008D42EE"/>
    <w:rsid w:val="008D43F7"/>
    <w:rsid w:val="008D4426"/>
    <w:rsid w:val="008D473F"/>
    <w:rsid w:val="008D5580"/>
    <w:rsid w:val="008D5E93"/>
    <w:rsid w:val="008D6728"/>
    <w:rsid w:val="008D79CD"/>
    <w:rsid w:val="008D7FF1"/>
    <w:rsid w:val="008E0052"/>
    <w:rsid w:val="008E0487"/>
    <w:rsid w:val="008E0E5E"/>
    <w:rsid w:val="008E10C5"/>
    <w:rsid w:val="008E1777"/>
    <w:rsid w:val="008E1A7B"/>
    <w:rsid w:val="008E1B30"/>
    <w:rsid w:val="008E1B4A"/>
    <w:rsid w:val="008E2F6E"/>
    <w:rsid w:val="008E3F40"/>
    <w:rsid w:val="008E4176"/>
    <w:rsid w:val="008E4438"/>
    <w:rsid w:val="008E4E8F"/>
    <w:rsid w:val="008E4EA9"/>
    <w:rsid w:val="008E4FD4"/>
    <w:rsid w:val="008E51FF"/>
    <w:rsid w:val="008E5EF1"/>
    <w:rsid w:val="008E625F"/>
    <w:rsid w:val="008E6856"/>
    <w:rsid w:val="008E69F1"/>
    <w:rsid w:val="008E6AB4"/>
    <w:rsid w:val="008E6C1A"/>
    <w:rsid w:val="008E716D"/>
    <w:rsid w:val="008E74A5"/>
    <w:rsid w:val="008E7E2A"/>
    <w:rsid w:val="008E7ED0"/>
    <w:rsid w:val="008F0620"/>
    <w:rsid w:val="008F0C80"/>
    <w:rsid w:val="008F101C"/>
    <w:rsid w:val="008F16F2"/>
    <w:rsid w:val="008F1996"/>
    <w:rsid w:val="008F1FE2"/>
    <w:rsid w:val="008F2D67"/>
    <w:rsid w:val="008F35AF"/>
    <w:rsid w:val="008F3949"/>
    <w:rsid w:val="008F5B7E"/>
    <w:rsid w:val="008F5BCF"/>
    <w:rsid w:val="008F6AEF"/>
    <w:rsid w:val="008F79B6"/>
    <w:rsid w:val="008F7F91"/>
    <w:rsid w:val="00900711"/>
    <w:rsid w:val="0090138D"/>
    <w:rsid w:val="00901806"/>
    <w:rsid w:val="00901AA2"/>
    <w:rsid w:val="009025E5"/>
    <w:rsid w:val="009026E7"/>
    <w:rsid w:val="00902DB8"/>
    <w:rsid w:val="00903E37"/>
    <w:rsid w:val="009042BF"/>
    <w:rsid w:val="00905033"/>
    <w:rsid w:val="00905CD6"/>
    <w:rsid w:val="00906826"/>
    <w:rsid w:val="0090686C"/>
    <w:rsid w:val="0090691A"/>
    <w:rsid w:val="00906E62"/>
    <w:rsid w:val="00907FEB"/>
    <w:rsid w:val="0091057C"/>
    <w:rsid w:val="00910896"/>
    <w:rsid w:val="00910914"/>
    <w:rsid w:val="00910940"/>
    <w:rsid w:val="009113FD"/>
    <w:rsid w:val="00911A3D"/>
    <w:rsid w:val="00911FF4"/>
    <w:rsid w:val="009121A4"/>
    <w:rsid w:val="00912C94"/>
    <w:rsid w:val="00913054"/>
    <w:rsid w:val="00913CD2"/>
    <w:rsid w:val="00913D14"/>
    <w:rsid w:val="00913DE8"/>
    <w:rsid w:val="0091407C"/>
    <w:rsid w:val="00914319"/>
    <w:rsid w:val="009151BF"/>
    <w:rsid w:val="009153EA"/>
    <w:rsid w:val="0091560A"/>
    <w:rsid w:val="00915985"/>
    <w:rsid w:val="009168C4"/>
    <w:rsid w:val="009169B0"/>
    <w:rsid w:val="00916EC2"/>
    <w:rsid w:val="009200CC"/>
    <w:rsid w:val="009209A2"/>
    <w:rsid w:val="00921084"/>
    <w:rsid w:val="00921E5C"/>
    <w:rsid w:val="00921F40"/>
    <w:rsid w:val="009234C7"/>
    <w:rsid w:val="0092387E"/>
    <w:rsid w:val="00923C2A"/>
    <w:rsid w:val="0092421D"/>
    <w:rsid w:val="009245EF"/>
    <w:rsid w:val="00924A94"/>
    <w:rsid w:val="009255E9"/>
    <w:rsid w:val="0092680D"/>
    <w:rsid w:val="0092718C"/>
    <w:rsid w:val="009279DC"/>
    <w:rsid w:val="00930359"/>
    <w:rsid w:val="00931664"/>
    <w:rsid w:val="009319C2"/>
    <w:rsid w:val="00931B19"/>
    <w:rsid w:val="00931B1E"/>
    <w:rsid w:val="009326FD"/>
    <w:rsid w:val="0093280C"/>
    <w:rsid w:val="009328C4"/>
    <w:rsid w:val="009329D8"/>
    <w:rsid w:val="00932CE0"/>
    <w:rsid w:val="00932F57"/>
    <w:rsid w:val="00933012"/>
    <w:rsid w:val="00933BAB"/>
    <w:rsid w:val="00933BF9"/>
    <w:rsid w:val="00935C1B"/>
    <w:rsid w:val="00936332"/>
    <w:rsid w:val="00936542"/>
    <w:rsid w:val="00936CA5"/>
    <w:rsid w:val="0093747D"/>
    <w:rsid w:val="0093760F"/>
    <w:rsid w:val="00937D2D"/>
    <w:rsid w:val="0094062B"/>
    <w:rsid w:val="0094079B"/>
    <w:rsid w:val="0094096F"/>
    <w:rsid w:val="0094123D"/>
    <w:rsid w:val="009415F3"/>
    <w:rsid w:val="00941F62"/>
    <w:rsid w:val="00942B38"/>
    <w:rsid w:val="00942DD4"/>
    <w:rsid w:val="009434BC"/>
    <w:rsid w:val="009437C8"/>
    <w:rsid w:val="00943A21"/>
    <w:rsid w:val="00943EC6"/>
    <w:rsid w:val="00945AAB"/>
    <w:rsid w:val="00945E3D"/>
    <w:rsid w:val="009469AB"/>
    <w:rsid w:val="0094730D"/>
    <w:rsid w:val="00947364"/>
    <w:rsid w:val="00947E31"/>
    <w:rsid w:val="00950564"/>
    <w:rsid w:val="009505DD"/>
    <w:rsid w:val="00950F90"/>
    <w:rsid w:val="0095183B"/>
    <w:rsid w:val="00951859"/>
    <w:rsid w:val="00951B61"/>
    <w:rsid w:val="00951BC6"/>
    <w:rsid w:val="00951BD9"/>
    <w:rsid w:val="00952298"/>
    <w:rsid w:val="009524A9"/>
    <w:rsid w:val="00952AD7"/>
    <w:rsid w:val="00952C3B"/>
    <w:rsid w:val="00952CB3"/>
    <w:rsid w:val="00953675"/>
    <w:rsid w:val="00953FB4"/>
    <w:rsid w:val="0095517D"/>
    <w:rsid w:val="00955EEA"/>
    <w:rsid w:val="00957ED1"/>
    <w:rsid w:val="009603BA"/>
    <w:rsid w:val="009604A5"/>
    <w:rsid w:val="00960C92"/>
    <w:rsid w:val="009611EF"/>
    <w:rsid w:val="00961346"/>
    <w:rsid w:val="009623E6"/>
    <w:rsid w:val="009630C4"/>
    <w:rsid w:val="009637D4"/>
    <w:rsid w:val="009639BA"/>
    <w:rsid w:val="00963BF0"/>
    <w:rsid w:val="00963EE3"/>
    <w:rsid w:val="00963F0A"/>
    <w:rsid w:val="009645B2"/>
    <w:rsid w:val="00965517"/>
    <w:rsid w:val="00965953"/>
    <w:rsid w:val="00966ABA"/>
    <w:rsid w:val="0096720B"/>
    <w:rsid w:val="00967C59"/>
    <w:rsid w:val="00967F5E"/>
    <w:rsid w:val="00967F92"/>
    <w:rsid w:val="0097009F"/>
    <w:rsid w:val="00970734"/>
    <w:rsid w:val="00970C18"/>
    <w:rsid w:val="00970FAC"/>
    <w:rsid w:val="00971121"/>
    <w:rsid w:val="0097187F"/>
    <w:rsid w:val="009718DD"/>
    <w:rsid w:val="00972076"/>
    <w:rsid w:val="00972F83"/>
    <w:rsid w:val="009737D7"/>
    <w:rsid w:val="00973957"/>
    <w:rsid w:val="00973C3C"/>
    <w:rsid w:val="009745E9"/>
    <w:rsid w:val="00975398"/>
    <w:rsid w:val="009763AE"/>
    <w:rsid w:val="0097656C"/>
    <w:rsid w:val="00976DF5"/>
    <w:rsid w:val="00976F28"/>
    <w:rsid w:val="0097709B"/>
    <w:rsid w:val="009816C6"/>
    <w:rsid w:val="00981C83"/>
    <w:rsid w:val="00982019"/>
    <w:rsid w:val="00983486"/>
    <w:rsid w:val="00983B7A"/>
    <w:rsid w:val="00983BF6"/>
    <w:rsid w:val="009840D7"/>
    <w:rsid w:val="00984198"/>
    <w:rsid w:val="00984238"/>
    <w:rsid w:val="00984A6C"/>
    <w:rsid w:val="00985173"/>
    <w:rsid w:val="009861E2"/>
    <w:rsid w:val="009872B5"/>
    <w:rsid w:val="009875F6"/>
    <w:rsid w:val="00987A24"/>
    <w:rsid w:val="00990366"/>
    <w:rsid w:val="00990A5D"/>
    <w:rsid w:val="00991068"/>
    <w:rsid w:val="009924A5"/>
    <w:rsid w:val="00992875"/>
    <w:rsid w:val="00992A47"/>
    <w:rsid w:val="009932DC"/>
    <w:rsid w:val="009934E4"/>
    <w:rsid w:val="009944A5"/>
    <w:rsid w:val="00995051"/>
    <w:rsid w:val="00995C53"/>
    <w:rsid w:val="00995C5C"/>
    <w:rsid w:val="00995C6E"/>
    <w:rsid w:val="00995FE5"/>
    <w:rsid w:val="00996CA0"/>
    <w:rsid w:val="0099737A"/>
    <w:rsid w:val="00997EBC"/>
    <w:rsid w:val="009A0BC3"/>
    <w:rsid w:val="009A0EBB"/>
    <w:rsid w:val="009A1174"/>
    <w:rsid w:val="009A15EB"/>
    <w:rsid w:val="009A24DF"/>
    <w:rsid w:val="009A2D63"/>
    <w:rsid w:val="009A3A60"/>
    <w:rsid w:val="009A3EA0"/>
    <w:rsid w:val="009A4C4E"/>
    <w:rsid w:val="009A5B7F"/>
    <w:rsid w:val="009A5FE9"/>
    <w:rsid w:val="009A619E"/>
    <w:rsid w:val="009A6272"/>
    <w:rsid w:val="009A6430"/>
    <w:rsid w:val="009A6B54"/>
    <w:rsid w:val="009A6C3D"/>
    <w:rsid w:val="009A6FC3"/>
    <w:rsid w:val="009A76CE"/>
    <w:rsid w:val="009B0A08"/>
    <w:rsid w:val="009B0DFA"/>
    <w:rsid w:val="009B3F49"/>
    <w:rsid w:val="009B4374"/>
    <w:rsid w:val="009B4916"/>
    <w:rsid w:val="009B4D24"/>
    <w:rsid w:val="009B5850"/>
    <w:rsid w:val="009B58B7"/>
    <w:rsid w:val="009B6497"/>
    <w:rsid w:val="009B6B67"/>
    <w:rsid w:val="009B6FE5"/>
    <w:rsid w:val="009B7BB4"/>
    <w:rsid w:val="009B7DC8"/>
    <w:rsid w:val="009C076A"/>
    <w:rsid w:val="009C19A3"/>
    <w:rsid w:val="009C1AAF"/>
    <w:rsid w:val="009C1CD5"/>
    <w:rsid w:val="009C2695"/>
    <w:rsid w:val="009C3103"/>
    <w:rsid w:val="009C34AB"/>
    <w:rsid w:val="009C3893"/>
    <w:rsid w:val="009C40C7"/>
    <w:rsid w:val="009C4143"/>
    <w:rsid w:val="009C47B3"/>
    <w:rsid w:val="009C51C3"/>
    <w:rsid w:val="009C5AA6"/>
    <w:rsid w:val="009C5BA0"/>
    <w:rsid w:val="009C61B2"/>
    <w:rsid w:val="009C6413"/>
    <w:rsid w:val="009C683F"/>
    <w:rsid w:val="009C684E"/>
    <w:rsid w:val="009C7940"/>
    <w:rsid w:val="009C7BE0"/>
    <w:rsid w:val="009C7CBE"/>
    <w:rsid w:val="009D0077"/>
    <w:rsid w:val="009D01C8"/>
    <w:rsid w:val="009D0502"/>
    <w:rsid w:val="009D249E"/>
    <w:rsid w:val="009D3626"/>
    <w:rsid w:val="009D3FCB"/>
    <w:rsid w:val="009D4374"/>
    <w:rsid w:val="009D4C64"/>
    <w:rsid w:val="009D5BAC"/>
    <w:rsid w:val="009D5F11"/>
    <w:rsid w:val="009D6038"/>
    <w:rsid w:val="009D6328"/>
    <w:rsid w:val="009D6345"/>
    <w:rsid w:val="009D6678"/>
    <w:rsid w:val="009D6FDC"/>
    <w:rsid w:val="009D717B"/>
    <w:rsid w:val="009D74E7"/>
    <w:rsid w:val="009D7A97"/>
    <w:rsid w:val="009D7CAA"/>
    <w:rsid w:val="009D7DA9"/>
    <w:rsid w:val="009D7DB5"/>
    <w:rsid w:val="009D7EDB"/>
    <w:rsid w:val="009D7FDC"/>
    <w:rsid w:val="009E03F7"/>
    <w:rsid w:val="009E120E"/>
    <w:rsid w:val="009E16BC"/>
    <w:rsid w:val="009E1EAE"/>
    <w:rsid w:val="009E2064"/>
    <w:rsid w:val="009E22D2"/>
    <w:rsid w:val="009E295B"/>
    <w:rsid w:val="009E3752"/>
    <w:rsid w:val="009E44D0"/>
    <w:rsid w:val="009E4C18"/>
    <w:rsid w:val="009E4C96"/>
    <w:rsid w:val="009E4FBF"/>
    <w:rsid w:val="009E5B81"/>
    <w:rsid w:val="009E63E0"/>
    <w:rsid w:val="009E6923"/>
    <w:rsid w:val="009E6B9D"/>
    <w:rsid w:val="009E7288"/>
    <w:rsid w:val="009E7CD6"/>
    <w:rsid w:val="009F088C"/>
    <w:rsid w:val="009F1B46"/>
    <w:rsid w:val="009F1FAB"/>
    <w:rsid w:val="009F2A93"/>
    <w:rsid w:val="009F2C6C"/>
    <w:rsid w:val="009F4106"/>
    <w:rsid w:val="009F4264"/>
    <w:rsid w:val="009F4593"/>
    <w:rsid w:val="009F5189"/>
    <w:rsid w:val="009F5B14"/>
    <w:rsid w:val="009F621A"/>
    <w:rsid w:val="009F6887"/>
    <w:rsid w:val="009F6E75"/>
    <w:rsid w:val="009F753A"/>
    <w:rsid w:val="009F7D1B"/>
    <w:rsid w:val="00A0008E"/>
    <w:rsid w:val="00A002FB"/>
    <w:rsid w:val="00A0123F"/>
    <w:rsid w:val="00A01D00"/>
    <w:rsid w:val="00A02B01"/>
    <w:rsid w:val="00A03081"/>
    <w:rsid w:val="00A04027"/>
    <w:rsid w:val="00A04419"/>
    <w:rsid w:val="00A04559"/>
    <w:rsid w:val="00A04CC7"/>
    <w:rsid w:val="00A04D05"/>
    <w:rsid w:val="00A05526"/>
    <w:rsid w:val="00A05C35"/>
    <w:rsid w:val="00A06B7E"/>
    <w:rsid w:val="00A07981"/>
    <w:rsid w:val="00A07C2C"/>
    <w:rsid w:val="00A07D70"/>
    <w:rsid w:val="00A1033C"/>
    <w:rsid w:val="00A10791"/>
    <w:rsid w:val="00A11425"/>
    <w:rsid w:val="00A1242C"/>
    <w:rsid w:val="00A12E55"/>
    <w:rsid w:val="00A139A5"/>
    <w:rsid w:val="00A143F3"/>
    <w:rsid w:val="00A1461F"/>
    <w:rsid w:val="00A1478B"/>
    <w:rsid w:val="00A152AA"/>
    <w:rsid w:val="00A15F74"/>
    <w:rsid w:val="00A16127"/>
    <w:rsid w:val="00A16349"/>
    <w:rsid w:val="00A16468"/>
    <w:rsid w:val="00A16EC0"/>
    <w:rsid w:val="00A16F7F"/>
    <w:rsid w:val="00A172A3"/>
    <w:rsid w:val="00A17973"/>
    <w:rsid w:val="00A17A18"/>
    <w:rsid w:val="00A20850"/>
    <w:rsid w:val="00A20B1B"/>
    <w:rsid w:val="00A218BD"/>
    <w:rsid w:val="00A21B7B"/>
    <w:rsid w:val="00A2254E"/>
    <w:rsid w:val="00A226AC"/>
    <w:rsid w:val="00A226E8"/>
    <w:rsid w:val="00A2304E"/>
    <w:rsid w:val="00A23151"/>
    <w:rsid w:val="00A23843"/>
    <w:rsid w:val="00A24898"/>
    <w:rsid w:val="00A248AB"/>
    <w:rsid w:val="00A24976"/>
    <w:rsid w:val="00A2661A"/>
    <w:rsid w:val="00A26DB1"/>
    <w:rsid w:val="00A27FBF"/>
    <w:rsid w:val="00A3087D"/>
    <w:rsid w:val="00A30BF9"/>
    <w:rsid w:val="00A3120D"/>
    <w:rsid w:val="00A32DD0"/>
    <w:rsid w:val="00A33333"/>
    <w:rsid w:val="00A3347D"/>
    <w:rsid w:val="00A3377F"/>
    <w:rsid w:val="00A33C3D"/>
    <w:rsid w:val="00A34358"/>
    <w:rsid w:val="00A34B9D"/>
    <w:rsid w:val="00A357A2"/>
    <w:rsid w:val="00A35EC5"/>
    <w:rsid w:val="00A35F36"/>
    <w:rsid w:val="00A36B83"/>
    <w:rsid w:val="00A36CD6"/>
    <w:rsid w:val="00A36DC4"/>
    <w:rsid w:val="00A36DD4"/>
    <w:rsid w:val="00A406AE"/>
    <w:rsid w:val="00A40908"/>
    <w:rsid w:val="00A40ECD"/>
    <w:rsid w:val="00A41991"/>
    <w:rsid w:val="00A419B7"/>
    <w:rsid w:val="00A41D16"/>
    <w:rsid w:val="00A420BA"/>
    <w:rsid w:val="00A42358"/>
    <w:rsid w:val="00A424AF"/>
    <w:rsid w:val="00A43AFD"/>
    <w:rsid w:val="00A43C3C"/>
    <w:rsid w:val="00A4428C"/>
    <w:rsid w:val="00A44AED"/>
    <w:rsid w:val="00A44CFF"/>
    <w:rsid w:val="00A45071"/>
    <w:rsid w:val="00A45680"/>
    <w:rsid w:val="00A458FA"/>
    <w:rsid w:val="00A45C3B"/>
    <w:rsid w:val="00A47091"/>
    <w:rsid w:val="00A5075C"/>
    <w:rsid w:val="00A5360C"/>
    <w:rsid w:val="00A53AA6"/>
    <w:rsid w:val="00A53CEC"/>
    <w:rsid w:val="00A54233"/>
    <w:rsid w:val="00A547E5"/>
    <w:rsid w:val="00A55090"/>
    <w:rsid w:val="00A550D9"/>
    <w:rsid w:val="00A561C1"/>
    <w:rsid w:val="00A561FB"/>
    <w:rsid w:val="00A562AF"/>
    <w:rsid w:val="00A569B8"/>
    <w:rsid w:val="00A575E2"/>
    <w:rsid w:val="00A5768D"/>
    <w:rsid w:val="00A57D0C"/>
    <w:rsid w:val="00A60280"/>
    <w:rsid w:val="00A61038"/>
    <w:rsid w:val="00A61247"/>
    <w:rsid w:val="00A62E85"/>
    <w:rsid w:val="00A63F09"/>
    <w:rsid w:val="00A63FB8"/>
    <w:rsid w:val="00A67126"/>
    <w:rsid w:val="00A674F6"/>
    <w:rsid w:val="00A67AA5"/>
    <w:rsid w:val="00A70396"/>
    <w:rsid w:val="00A70475"/>
    <w:rsid w:val="00A708A9"/>
    <w:rsid w:val="00A7187F"/>
    <w:rsid w:val="00A7201E"/>
    <w:rsid w:val="00A72100"/>
    <w:rsid w:val="00A7258C"/>
    <w:rsid w:val="00A72FAB"/>
    <w:rsid w:val="00A73058"/>
    <w:rsid w:val="00A730E7"/>
    <w:rsid w:val="00A7396A"/>
    <w:rsid w:val="00A74212"/>
    <w:rsid w:val="00A757AB"/>
    <w:rsid w:val="00A7584D"/>
    <w:rsid w:val="00A7610B"/>
    <w:rsid w:val="00A76699"/>
    <w:rsid w:val="00A76B17"/>
    <w:rsid w:val="00A76F31"/>
    <w:rsid w:val="00A7735C"/>
    <w:rsid w:val="00A77701"/>
    <w:rsid w:val="00A801F9"/>
    <w:rsid w:val="00A803CA"/>
    <w:rsid w:val="00A804EB"/>
    <w:rsid w:val="00A80E73"/>
    <w:rsid w:val="00A81CCC"/>
    <w:rsid w:val="00A827FB"/>
    <w:rsid w:val="00A84368"/>
    <w:rsid w:val="00A84876"/>
    <w:rsid w:val="00A85426"/>
    <w:rsid w:val="00A856AD"/>
    <w:rsid w:val="00A85ACB"/>
    <w:rsid w:val="00A85DD4"/>
    <w:rsid w:val="00A86B2E"/>
    <w:rsid w:val="00A901A8"/>
    <w:rsid w:val="00A91124"/>
    <w:rsid w:val="00A914F5"/>
    <w:rsid w:val="00A91D95"/>
    <w:rsid w:val="00A92FCB"/>
    <w:rsid w:val="00A93671"/>
    <w:rsid w:val="00A93673"/>
    <w:rsid w:val="00A940ED"/>
    <w:rsid w:val="00A947AB"/>
    <w:rsid w:val="00A94E75"/>
    <w:rsid w:val="00A94F72"/>
    <w:rsid w:val="00A95984"/>
    <w:rsid w:val="00A95DF6"/>
    <w:rsid w:val="00A96756"/>
    <w:rsid w:val="00A96F15"/>
    <w:rsid w:val="00A97088"/>
    <w:rsid w:val="00A970D7"/>
    <w:rsid w:val="00A9774E"/>
    <w:rsid w:val="00A9780D"/>
    <w:rsid w:val="00AA099B"/>
    <w:rsid w:val="00AA1DB8"/>
    <w:rsid w:val="00AA22C8"/>
    <w:rsid w:val="00AA2CCF"/>
    <w:rsid w:val="00AA31DF"/>
    <w:rsid w:val="00AA497D"/>
    <w:rsid w:val="00AA551A"/>
    <w:rsid w:val="00AA5943"/>
    <w:rsid w:val="00AA74CD"/>
    <w:rsid w:val="00AB0474"/>
    <w:rsid w:val="00AB0EC2"/>
    <w:rsid w:val="00AB182D"/>
    <w:rsid w:val="00AB1853"/>
    <w:rsid w:val="00AB2C9D"/>
    <w:rsid w:val="00AB41E0"/>
    <w:rsid w:val="00AB43C9"/>
    <w:rsid w:val="00AB45B6"/>
    <w:rsid w:val="00AB4929"/>
    <w:rsid w:val="00AB53C4"/>
    <w:rsid w:val="00AB5E33"/>
    <w:rsid w:val="00AB654E"/>
    <w:rsid w:val="00AC0233"/>
    <w:rsid w:val="00AC0622"/>
    <w:rsid w:val="00AC0EEA"/>
    <w:rsid w:val="00AC1562"/>
    <w:rsid w:val="00AC169C"/>
    <w:rsid w:val="00AC2B55"/>
    <w:rsid w:val="00AC307A"/>
    <w:rsid w:val="00AC3990"/>
    <w:rsid w:val="00AC4F07"/>
    <w:rsid w:val="00AC6A43"/>
    <w:rsid w:val="00AC6A55"/>
    <w:rsid w:val="00AC6BFE"/>
    <w:rsid w:val="00AC6CEC"/>
    <w:rsid w:val="00AC74BA"/>
    <w:rsid w:val="00AD0300"/>
    <w:rsid w:val="00AD1341"/>
    <w:rsid w:val="00AD1377"/>
    <w:rsid w:val="00AD15D3"/>
    <w:rsid w:val="00AD1660"/>
    <w:rsid w:val="00AD2C58"/>
    <w:rsid w:val="00AD2CC4"/>
    <w:rsid w:val="00AD3B1B"/>
    <w:rsid w:val="00AD3E76"/>
    <w:rsid w:val="00AD4824"/>
    <w:rsid w:val="00AD4A6E"/>
    <w:rsid w:val="00AD5840"/>
    <w:rsid w:val="00AD5A53"/>
    <w:rsid w:val="00AD622D"/>
    <w:rsid w:val="00AD6421"/>
    <w:rsid w:val="00AD6F26"/>
    <w:rsid w:val="00AE07A2"/>
    <w:rsid w:val="00AE0F91"/>
    <w:rsid w:val="00AE1834"/>
    <w:rsid w:val="00AE1AD5"/>
    <w:rsid w:val="00AE1D50"/>
    <w:rsid w:val="00AE218B"/>
    <w:rsid w:val="00AE21C7"/>
    <w:rsid w:val="00AE2933"/>
    <w:rsid w:val="00AE2A31"/>
    <w:rsid w:val="00AE2CBD"/>
    <w:rsid w:val="00AE2D7E"/>
    <w:rsid w:val="00AE2EE1"/>
    <w:rsid w:val="00AE42F2"/>
    <w:rsid w:val="00AE4BC3"/>
    <w:rsid w:val="00AE4E3B"/>
    <w:rsid w:val="00AE579C"/>
    <w:rsid w:val="00AE5937"/>
    <w:rsid w:val="00AE5D4A"/>
    <w:rsid w:val="00AE640B"/>
    <w:rsid w:val="00AE68A2"/>
    <w:rsid w:val="00AE6BBA"/>
    <w:rsid w:val="00AF0150"/>
    <w:rsid w:val="00AF0536"/>
    <w:rsid w:val="00AF0698"/>
    <w:rsid w:val="00AF0A80"/>
    <w:rsid w:val="00AF1B45"/>
    <w:rsid w:val="00AF1E3D"/>
    <w:rsid w:val="00AF1E9A"/>
    <w:rsid w:val="00AF2155"/>
    <w:rsid w:val="00AF2601"/>
    <w:rsid w:val="00AF2FAE"/>
    <w:rsid w:val="00AF353E"/>
    <w:rsid w:val="00AF4033"/>
    <w:rsid w:val="00AF4D64"/>
    <w:rsid w:val="00AF58B7"/>
    <w:rsid w:val="00AF5DEB"/>
    <w:rsid w:val="00AF79C0"/>
    <w:rsid w:val="00B005C9"/>
    <w:rsid w:val="00B01B81"/>
    <w:rsid w:val="00B01CBC"/>
    <w:rsid w:val="00B02827"/>
    <w:rsid w:val="00B02F5B"/>
    <w:rsid w:val="00B02F64"/>
    <w:rsid w:val="00B034F1"/>
    <w:rsid w:val="00B03BD5"/>
    <w:rsid w:val="00B03EDF"/>
    <w:rsid w:val="00B03FE0"/>
    <w:rsid w:val="00B05211"/>
    <w:rsid w:val="00B05484"/>
    <w:rsid w:val="00B05B09"/>
    <w:rsid w:val="00B061BD"/>
    <w:rsid w:val="00B06623"/>
    <w:rsid w:val="00B0712E"/>
    <w:rsid w:val="00B074AD"/>
    <w:rsid w:val="00B07803"/>
    <w:rsid w:val="00B07923"/>
    <w:rsid w:val="00B1075F"/>
    <w:rsid w:val="00B10B9B"/>
    <w:rsid w:val="00B1174B"/>
    <w:rsid w:val="00B119C6"/>
    <w:rsid w:val="00B11C87"/>
    <w:rsid w:val="00B11D02"/>
    <w:rsid w:val="00B12252"/>
    <w:rsid w:val="00B12B61"/>
    <w:rsid w:val="00B12DD5"/>
    <w:rsid w:val="00B15187"/>
    <w:rsid w:val="00B1528C"/>
    <w:rsid w:val="00B15437"/>
    <w:rsid w:val="00B16182"/>
    <w:rsid w:val="00B16404"/>
    <w:rsid w:val="00B17306"/>
    <w:rsid w:val="00B17341"/>
    <w:rsid w:val="00B176B4"/>
    <w:rsid w:val="00B206C4"/>
    <w:rsid w:val="00B20847"/>
    <w:rsid w:val="00B20D54"/>
    <w:rsid w:val="00B222ED"/>
    <w:rsid w:val="00B224D5"/>
    <w:rsid w:val="00B240C6"/>
    <w:rsid w:val="00B242A1"/>
    <w:rsid w:val="00B24A27"/>
    <w:rsid w:val="00B24E65"/>
    <w:rsid w:val="00B259E0"/>
    <w:rsid w:val="00B2615E"/>
    <w:rsid w:val="00B261A7"/>
    <w:rsid w:val="00B2630F"/>
    <w:rsid w:val="00B26826"/>
    <w:rsid w:val="00B26918"/>
    <w:rsid w:val="00B274C2"/>
    <w:rsid w:val="00B306CD"/>
    <w:rsid w:val="00B30D4A"/>
    <w:rsid w:val="00B30F8A"/>
    <w:rsid w:val="00B31060"/>
    <w:rsid w:val="00B3289E"/>
    <w:rsid w:val="00B32DC5"/>
    <w:rsid w:val="00B33757"/>
    <w:rsid w:val="00B3395D"/>
    <w:rsid w:val="00B34B25"/>
    <w:rsid w:val="00B35462"/>
    <w:rsid w:val="00B35EAA"/>
    <w:rsid w:val="00B363E8"/>
    <w:rsid w:val="00B4187A"/>
    <w:rsid w:val="00B419A2"/>
    <w:rsid w:val="00B41A94"/>
    <w:rsid w:val="00B41DB0"/>
    <w:rsid w:val="00B4256D"/>
    <w:rsid w:val="00B42AB5"/>
    <w:rsid w:val="00B43187"/>
    <w:rsid w:val="00B43717"/>
    <w:rsid w:val="00B44041"/>
    <w:rsid w:val="00B4408E"/>
    <w:rsid w:val="00B440AA"/>
    <w:rsid w:val="00B45752"/>
    <w:rsid w:val="00B45C1B"/>
    <w:rsid w:val="00B464D3"/>
    <w:rsid w:val="00B47459"/>
    <w:rsid w:val="00B503DF"/>
    <w:rsid w:val="00B5050E"/>
    <w:rsid w:val="00B5052F"/>
    <w:rsid w:val="00B50A35"/>
    <w:rsid w:val="00B515D1"/>
    <w:rsid w:val="00B520C9"/>
    <w:rsid w:val="00B52166"/>
    <w:rsid w:val="00B52279"/>
    <w:rsid w:val="00B52349"/>
    <w:rsid w:val="00B5363D"/>
    <w:rsid w:val="00B53C50"/>
    <w:rsid w:val="00B54DAE"/>
    <w:rsid w:val="00B55709"/>
    <w:rsid w:val="00B55ADB"/>
    <w:rsid w:val="00B55F66"/>
    <w:rsid w:val="00B56390"/>
    <w:rsid w:val="00B5647B"/>
    <w:rsid w:val="00B56662"/>
    <w:rsid w:val="00B57BE7"/>
    <w:rsid w:val="00B57CE9"/>
    <w:rsid w:val="00B57DA9"/>
    <w:rsid w:val="00B61DB4"/>
    <w:rsid w:val="00B61DC7"/>
    <w:rsid w:val="00B62091"/>
    <w:rsid w:val="00B62C6A"/>
    <w:rsid w:val="00B6458F"/>
    <w:rsid w:val="00B65189"/>
    <w:rsid w:val="00B651BA"/>
    <w:rsid w:val="00B65D71"/>
    <w:rsid w:val="00B660C5"/>
    <w:rsid w:val="00B6646A"/>
    <w:rsid w:val="00B669E6"/>
    <w:rsid w:val="00B66AA2"/>
    <w:rsid w:val="00B66AC2"/>
    <w:rsid w:val="00B67343"/>
    <w:rsid w:val="00B677FA"/>
    <w:rsid w:val="00B67BF5"/>
    <w:rsid w:val="00B67C46"/>
    <w:rsid w:val="00B7050D"/>
    <w:rsid w:val="00B70565"/>
    <w:rsid w:val="00B706F3"/>
    <w:rsid w:val="00B713FB"/>
    <w:rsid w:val="00B716A7"/>
    <w:rsid w:val="00B71C4B"/>
    <w:rsid w:val="00B72149"/>
    <w:rsid w:val="00B727E5"/>
    <w:rsid w:val="00B74EC7"/>
    <w:rsid w:val="00B7669F"/>
    <w:rsid w:val="00B76ABD"/>
    <w:rsid w:val="00B76B18"/>
    <w:rsid w:val="00B77EE6"/>
    <w:rsid w:val="00B8096E"/>
    <w:rsid w:val="00B80EC5"/>
    <w:rsid w:val="00B814F8"/>
    <w:rsid w:val="00B81AD2"/>
    <w:rsid w:val="00B81B9A"/>
    <w:rsid w:val="00B820A7"/>
    <w:rsid w:val="00B848C7"/>
    <w:rsid w:val="00B84AD3"/>
    <w:rsid w:val="00B84C6B"/>
    <w:rsid w:val="00B84C8D"/>
    <w:rsid w:val="00B858CF"/>
    <w:rsid w:val="00B8659E"/>
    <w:rsid w:val="00B86EE6"/>
    <w:rsid w:val="00B8750D"/>
    <w:rsid w:val="00B90643"/>
    <w:rsid w:val="00B90B59"/>
    <w:rsid w:val="00B91249"/>
    <w:rsid w:val="00B91CD7"/>
    <w:rsid w:val="00B9268B"/>
    <w:rsid w:val="00B927B9"/>
    <w:rsid w:val="00B92893"/>
    <w:rsid w:val="00B92EA5"/>
    <w:rsid w:val="00B93FB1"/>
    <w:rsid w:val="00B94EA5"/>
    <w:rsid w:val="00B95436"/>
    <w:rsid w:val="00B95C4E"/>
    <w:rsid w:val="00B95EF9"/>
    <w:rsid w:val="00B95FD0"/>
    <w:rsid w:val="00B96212"/>
    <w:rsid w:val="00B969A1"/>
    <w:rsid w:val="00BA00DB"/>
    <w:rsid w:val="00BA018C"/>
    <w:rsid w:val="00BA0350"/>
    <w:rsid w:val="00BA05FC"/>
    <w:rsid w:val="00BA0A8C"/>
    <w:rsid w:val="00BA1322"/>
    <w:rsid w:val="00BA1962"/>
    <w:rsid w:val="00BA2169"/>
    <w:rsid w:val="00BA2275"/>
    <w:rsid w:val="00BA250A"/>
    <w:rsid w:val="00BA2721"/>
    <w:rsid w:val="00BA2C69"/>
    <w:rsid w:val="00BA3C77"/>
    <w:rsid w:val="00BA42FD"/>
    <w:rsid w:val="00BA4F6F"/>
    <w:rsid w:val="00BA539B"/>
    <w:rsid w:val="00BA5441"/>
    <w:rsid w:val="00BA5574"/>
    <w:rsid w:val="00BA6395"/>
    <w:rsid w:val="00BA69BB"/>
    <w:rsid w:val="00BA6AE5"/>
    <w:rsid w:val="00BA6CE4"/>
    <w:rsid w:val="00BA6D52"/>
    <w:rsid w:val="00BA7F4D"/>
    <w:rsid w:val="00BB0041"/>
    <w:rsid w:val="00BB1D0A"/>
    <w:rsid w:val="00BB1D9F"/>
    <w:rsid w:val="00BB2343"/>
    <w:rsid w:val="00BB269F"/>
    <w:rsid w:val="00BB2AE2"/>
    <w:rsid w:val="00BB43ED"/>
    <w:rsid w:val="00BB475B"/>
    <w:rsid w:val="00BB49E6"/>
    <w:rsid w:val="00BB621D"/>
    <w:rsid w:val="00BB735A"/>
    <w:rsid w:val="00BB739D"/>
    <w:rsid w:val="00BC0033"/>
    <w:rsid w:val="00BC0085"/>
    <w:rsid w:val="00BC0D2E"/>
    <w:rsid w:val="00BC1733"/>
    <w:rsid w:val="00BC1739"/>
    <w:rsid w:val="00BC1F80"/>
    <w:rsid w:val="00BC2740"/>
    <w:rsid w:val="00BC2F32"/>
    <w:rsid w:val="00BC2F7F"/>
    <w:rsid w:val="00BC3000"/>
    <w:rsid w:val="00BC4440"/>
    <w:rsid w:val="00BC480E"/>
    <w:rsid w:val="00BC5615"/>
    <w:rsid w:val="00BC6156"/>
    <w:rsid w:val="00BC65EC"/>
    <w:rsid w:val="00BC7FBB"/>
    <w:rsid w:val="00BD01C9"/>
    <w:rsid w:val="00BD075B"/>
    <w:rsid w:val="00BD08DB"/>
    <w:rsid w:val="00BD0FC8"/>
    <w:rsid w:val="00BD1B6E"/>
    <w:rsid w:val="00BD1BC6"/>
    <w:rsid w:val="00BD2178"/>
    <w:rsid w:val="00BD2F9A"/>
    <w:rsid w:val="00BD356A"/>
    <w:rsid w:val="00BD3D9D"/>
    <w:rsid w:val="00BD3E50"/>
    <w:rsid w:val="00BD41DF"/>
    <w:rsid w:val="00BD460F"/>
    <w:rsid w:val="00BD4BAB"/>
    <w:rsid w:val="00BD4EDD"/>
    <w:rsid w:val="00BD5391"/>
    <w:rsid w:val="00BD55EF"/>
    <w:rsid w:val="00BD679B"/>
    <w:rsid w:val="00BD6EC3"/>
    <w:rsid w:val="00BD736E"/>
    <w:rsid w:val="00BD7480"/>
    <w:rsid w:val="00BD7D8B"/>
    <w:rsid w:val="00BD7FB8"/>
    <w:rsid w:val="00BE06E4"/>
    <w:rsid w:val="00BE0C3A"/>
    <w:rsid w:val="00BE0F1E"/>
    <w:rsid w:val="00BE100C"/>
    <w:rsid w:val="00BE1310"/>
    <w:rsid w:val="00BE16F3"/>
    <w:rsid w:val="00BE1A67"/>
    <w:rsid w:val="00BE1B39"/>
    <w:rsid w:val="00BE1E49"/>
    <w:rsid w:val="00BE202E"/>
    <w:rsid w:val="00BE2624"/>
    <w:rsid w:val="00BE2780"/>
    <w:rsid w:val="00BE3248"/>
    <w:rsid w:val="00BE337C"/>
    <w:rsid w:val="00BE3898"/>
    <w:rsid w:val="00BE3B02"/>
    <w:rsid w:val="00BE4201"/>
    <w:rsid w:val="00BE4FEF"/>
    <w:rsid w:val="00BE525C"/>
    <w:rsid w:val="00BE636A"/>
    <w:rsid w:val="00BF04B3"/>
    <w:rsid w:val="00BF06E2"/>
    <w:rsid w:val="00BF08FB"/>
    <w:rsid w:val="00BF13F8"/>
    <w:rsid w:val="00BF197F"/>
    <w:rsid w:val="00BF209D"/>
    <w:rsid w:val="00BF230B"/>
    <w:rsid w:val="00BF2A8D"/>
    <w:rsid w:val="00BF43A2"/>
    <w:rsid w:val="00BF4983"/>
    <w:rsid w:val="00BF4CB1"/>
    <w:rsid w:val="00BF4D9E"/>
    <w:rsid w:val="00BF6C6F"/>
    <w:rsid w:val="00BF6FEE"/>
    <w:rsid w:val="00C006DD"/>
    <w:rsid w:val="00C01D8F"/>
    <w:rsid w:val="00C0213E"/>
    <w:rsid w:val="00C03371"/>
    <w:rsid w:val="00C037E1"/>
    <w:rsid w:val="00C0399F"/>
    <w:rsid w:val="00C03B7B"/>
    <w:rsid w:val="00C05511"/>
    <w:rsid w:val="00C05585"/>
    <w:rsid w:val="00C0588E"/>
    <w:rsid w:val="00C05C70"/>
    <w:rsid w:val="00C05F5E"/>
    <w:rsid w:val="00C0611D"/>
    <w:rsid w:val="00C0644E"/>
    <w:rsid w:val="00C0720A"/>
    <w:rsid w:val="00C07840"/>
    <w:rsid w:val="00C128B0"/>
    <w:rsid w:val="00C12918"/>
    <w:rsid w:val="00C13469"/>
    <w:rsid w:val="00C135D7"/>
    <w:rsid w:val="00C13640"/>
    <w:rsid w:val="00C14452"/>
    <w:rsid w:val="00C1467F"/>
    <w:rsid w:val="00C15BBB"/>
    <w:rsid w:val="00C167A6"/>
    <w:rsid w:val="00C1706C"/>
    <w:rsid w:val="00C17647"/>
    <w:rsid w:val="00C17B75"/>
    <w:rsid w:val="00C17C41"/>
    <w:rsid w:val="00C205DB"/>
    <w:rsid w:val="00C225B6"/>
    <w:rsid w:val="00C2386B"/>
    <w:rsid w:val="00C23BB7"/>
    <w:rsid w:val="00C23C04"/>
    <w:rsid w:val="00C24605"/>
    <w:rsid w:val="00C24937"/>
    <w:rsid w:val="00C24AAF"/>
    <w:rsid w:val="00C24CF3"/>
    <w:rsid w:val="00C25345"/>
    <w:rsid w:val="00C2546C"/>
    <w:rsid w:val="00C25C39"/>
    <w:rsid w:val="00C2617D"/>
    <w:rsid w:val="00C2619F"/>
    <w:rsid w:val="00C302B3"/>
    <w:rsid w:val="00C3130F"/>
    <w:rsid w:val="00C320BC"/>
    <w:rsid w:val="00C32640"/>
    <w:rsid w:val="00C3394B"/>
    <w:rsid w:val="00C33E63"/>
    <w:rsid w:val="00C34A86"/>
    <w:rsid w:val="00C34BAF"/>
    <w:rsid w:val="00C34EE7"/>
    <w:rsid w:val="00C34F3B"/>
    <w:rsid w:val="00C3534E"/>
    <w:rsid w:val="00C353D5"/>
    <w:rsid w:val="00C3540F"/>
    <w:rsid w:val="00C35918"/>
    <w:rsid w:val="00C359CB"/>
    <w:rsid w:val="00C36E24"/>
    <w:rsid w:val="00C40270"/>
    <w:rsid w:val="00C408C4"/>
    <w:rsid w:val="00C408FA"/>
    <w:rsid w:val="00C40E58"/>
    <w:rsid w:val="00C41172"/>
    <w:rsid w:val="00C41385"/>
    <w:rsid w:val="00C422C9"/>
    <w:rsid w:val="00C42C89"/>
    <w:rsid w:val="00C43DD2"/>
    <w:rsid w:val="00C45256"/>
    <w:rsid w:val="00C454A2"/>
    <w:rsid w:val="00C458DE"/>
    <w:rsid w:val="00C45D3E"/>
    <w:rsid w:val="00C46F41"/>
    <w:rsid w:val="00C475B0"/>
    <w:rsid w:val="00C478A2"/>
    <w:rsid w:val="00C47D45"/>
    <w:rsid w:val="00C500BF"/>
    <w:rsid w:val="00C5082F"/>
    <w:rsid w:val="00C516A5"/>
    <w:rsid w:val="00C51A16"/>
    <w:rsid w:val="00C51F62"/>
    <w:rsid w:val="00C52362"/>
    <w:rsid w:val="00C52FA8"/>
    <w:rsid w:val="00C5322C"/>
    <w:rsid w:val="00C533FD"/>
    <w:rsid w:val="00C534C0"/>
    <w:rsid w:val="00C53B0C"/>
    <w:rsid w:val="00C53D59"/>
    <w:rsid w:val="00C5410D"/>
    <w:rsid w:val="00C54157"/>
    <w:rsid w:val="00C54E13"/>
    <w:rsid w:val="00C559FD"/>
    <w:rsid w:val="00C55E0F"/>
    <w:rsid w:val="00C568E9"/>
    <w:rsid w:val="00C5694A"/>
    <w:rsid w:val="00C57F7A"/>
    <w:rsid w:val="00C604AC"/>
    <w:rsid w:val="00C61411"/>
    <w:rsid w:val="00C61656"/>
    <w:rsid w:val="00C61A30"/>
    <w:rsid w:val="00C61C3A"/>
    <w:rsid w:val="00C62584"/>
    <w:rsid w:val="00C6273C"/>
    <w:rsid w:val="00C63476"/>
    <w:rsid w:val="00C63AB1"/>
    <w:rsid w:val="00C63E0F"/>
    <w:rsid w:val="00C648FF"/>
    <w:rsid w:val="00C654A1"/>
    <w:rsid w:val="00C656B5"/>
    <w:rsid w:val="00C65882"/>
    <w:rsid w:val="00C66346"/>
    <w:rsid w:val="00C66639"/>
    <w:rsid w:val="00C66A4A"/>
    <w:rsid w:val="00C6747C"/>
    <w:rsid w:val="00C7027F"/>
    <w:rsid w:val="00C7087E"/>
    <w:rsid w:val="00C70A90"/>
    <w:rsid w:val="00C72047"/>
    <w:rsid w:val="00C72F12"/>
    <w:rsid w:val="00C730B5"/>
    <w:rsid w:val="00C73148"/>
    <w:rsid w:val="00C735BB"/>
    <w:rsid w:val="00C737EC"/>
    <w:rsid w:val="00C73BB4"/>
    <w:rsid w:val="00C73E41"/>
    <w:rsid w:val="00C741E7"/>
    <w:rsid w:val="00C74F7B"/>
    <w:rsid w:val="00C75B92"/>
    <w:rsid w:val="00C75D25"/>
    <w:rsid w:val="00C76FB5"/>
    <w:rsid w:val="00C77BB6"/>
    <w:rsid w:val="00C8010F"/>
    <w:rsid w:val="00C81024"/>
    <w:rsid w:val="00C819FB"/>
    <w:rsid w:val="00C81C1B"/>
    <w:rsid w:val="00C82347"/>
    <w:rsid w:val="00C82422"/>
    <w:rsid w:val="00C82891"/>
    <w:rsid w:val="00C828DD"/>
    <w:rsid w:val="00C835E3"/>
    <w:rsid w:val="00C84520"/>
    <w:rsid w:val="00C84958"/>
    <w:rsid w:val="00C85745"/>
    <w:rsid w:val="00C85A34"/>
    <w:rsid w:val="00C87252"/>
    <w:rsid w:val="00C8778D"/>
    <w:rsid w:val="00C87EC9"/>
    <w:rsid w:val="00C90026"/>
    <w:rsid w:val="00C90640"/>
    <w:rsid w:val="00C9064B"/>
    <w:rsid w:val="00C90F62"/>
    <w:rsid w:val="00C9143A"/>
    <w:rsid w:val="00C916E1"/>
    <w:rsid w:val="00C92876"/>
    <w:rsid w:val="00C92A7D"/>
    <w:rsid w:val="00C92C50"/>
    <w:rsid w:val="00C92C88"/>
    <w:rsid w:val="00C93179"/>
    <w:rsid w:val="00C932AF"/>
    <w:rsid w:val="00C945D7"/>
    <w:rsid w:val="00C949A8"/>
    <w:rsid w:val="00C95433"/>
    <w:rsid w:val="00C959F1"/>
    <w:rsid w:val="00C96383"/>
    <w:rsid w:val="00C96470"/>
    <w:rsid w:val="00C96B1C"/>
    <w:rsid w:val="00C96ED8"/>
    <w:rsid w:val="00C97253"/>
    <w:rsid w:val="00C973CE"/>
    <w:rsid w:val="00CA009E"/>
    <w:rsid w:val="00CA1218"/>
    <w:rsid w:val="00CA1294"/>
    <w:rsid w:val="00CA1AC4"/>
    <w:rsid w:val="00CA2D52"/>
    <w:rsid w:val="00CA2F6B"/>
    <w:rsid w:val="00CA34E2"/>
    <w:rsid w:val="00CA3CB2"/>
    <w:rsid w:val="00CA3DA9"/>
    <w:rsid w:val="00CA4A03"/>
    <w:rsid w:val="00CA563C"/>
    <w:rsid w:val="00CA6742"/>
    <w:rsid w:val="00CA67BD"/>
    <w:rsid w:val="00CA67EC"/>
    <w:rsid w:val="00CA6A7D"/>
    <w:rsid w:val="00CA7BD7"/>
    <w:rsid w:val="00CA7D9D"/>
    <w:rsid w:val="00CA7EA1"/>
    <w:rsid w:val="00CB00A1"/>
    <w:rsid w:val="00CB039C"/>
    <w:rsid w:val="00CB094D"/>
    <w:rsid w:val="00CB098F"/>
    <w:rsid w:val="00CB0FB6"/>
    <w:rsid w:val="00CB118A"/>
    <w:rsid w:val="00CB15FF"/>
    <w:rsid w:val="00CB1A4B"/>
    <w:rsid w:val="00CB1E8B"/>
    <w:rsid w:val="00CB2318"/>
    <w:rsid w:val="00CB2CB6"/>
    <w:rsid w:val="00CB3686"/>
    <w:rsid w:val="00CB3D12"/>
    <w:rsid w:val="00CB3D43"/>
    <w:rsid w:val="00CB4969"/>
    <w:rsid w:val="00CB4C54"/>
    <w:rsid w:val="00CB5C14"/>
    <w:rsid w:val="00CB615D"/>
    <w:rsid w:val="00CB67AA"/>
    <w:rsid w:val="00CB69D8"/>
    <w:rsid w:val="00CB7192"/>
    <w:rsid w:val="00CB732C"/>
    <w:rsid w:val="00CB7B28"/>
    <w:rsid w:val="00CB7FD2"/>
    <w:rsid w:val="00CC032B"/>
    <w:rsid w:val="00CC046E"/>
    <w:rsid w:val="00CC0B94"/>
    <w:rsid w:val="00CC1984"/>
    <w:rsid w:val="00CC19C6"/>
    <w:rsid w:val="00CC1B3B"/>
    <w:rsid w:val="00CC1FD1"/>
    <w:rsid w:val="00CC266A"/>
    <w:rsid w:val="00CC27A6"/>
    <w:rsid w:val="00CC2EE2"/>
    <w:rsid w:val="00CC3E13"/>
    <w:rsid w:val="00CC40E4"/>
    <w:rsid w:val="00CC4398"/>
    <w:rsid w:val="00CC5157"/>
    <w:rsid w:val="00CC5189"/>
    <w:rsid w:val="00CC524D"/>
    <w:rsid w:val="00CC5BBF"/>
    <w:rsid w:val="00CC5DFA"/>
    <w:rsid w:val="00CC6966"/>
    <w:rsid w:val="00CC6989"/>
    <w:rsid w:val="00CC750E"/>
    <w:rsid w:val="00CC7DB7"/>
    <w:rsid w:val="00CD033B"/>
    <w:rsid w:val="00CD04F1"/>
    <w:rsid w:val="00CD1165"/>
    <w:rsid w:val="00CD1FCC"/>
    <w:rsid w:val="00CD2062"/>
    <w:rsid w:val="00CD2163"/>
    <w:rsid w:val="00CD33F0"/>
    <w:rsid w:val="00CD39AB"/>
    <w:rsid w:val="00CD4517"/>
    <w:rsid w:val="00CD4992"/>
    <w:rsid w:val="00CD53CC"/>
    <w:rsid w:val="00CD5A35"/>
    <w:rsid w:val="00CD5B66"/>
    <w:rsid w:val="00CD62E9"/>
    <w:rsid w:val="00CD6721"/>
    <w:rsid w:val="00CD6DC3"/>
    <w:rsid w:val="00CD6F49"/>
    <w:rsid w:val="00CD6F68"/>
    <w:rsid w:val="00CD750F"/>
    <w:rsid w:val="00CD7A43"/>
    <w:rsid w:val="00CD7B76"/>
    <w:rsid w:val="00CD7C58"/>
    <w:rsid w:val="00CE0134"/>
    <w:rsid w:val="00CE06A5"/>
    <w:rsid w:val="00CE10A2"/>
    <w:rsid w:val="00CE16B9"/>
    <w:rsid w:val="00CE1E08"/>
    <w:rsid w:val="00CE1FFF"/>
    <w:rsid w:val="00CE225D"/>
    <w:rsid w:val="00CE234D"/>
    <w:rsid w:val="00CE2E76"/>
    <w:rsid w:val="00CE4613"/>
    <w:rsid w:val="00CE4A04"/>
    <w:rsid w:val="00CE55C8"/>
    <w:rsid w:val="00CE5A35"/>
    <w:rsid w:val="00CE5F6A"/>
    <w:rsid w:val="00CE6DAB"/>
    <w:rsid w:val="00CE734D"/>
    <w:rsid w:val="00CF04D3"/>
    <w:rsid w:val="00CF0D9E"/>
    <w:rsid w:val="00CF14B4"/>
    <w:rsid w:val="00CF16BC"/>
    <w:rsid w:val="00CF1760"/>
    <w:rsid w:val="00CF2563"/>
    <w:rsid w:val="00CF2724"/>
    <w:rsid w:val="00CF2D7E"/>
    <w:rsid w:val="00CF2FF0"/>
    <w:rsid w:val="00CF420D"/>
    <w:rsid w:val="00CF4A94"/>
    <w:rsid w:val="00CF5C1E"/>
    <w:rsid w:val="00CF5C24"/>
    <w:rsid w:val="00CF612D"/>
    <w:rsid w:val="00CF6CFD"/>
    <w:rsid w:val="00CF7069"/>
    <w:rsid w:val="00CF74FA"/>
    <w:rsid w:val="00CF758A"/>
    <w:rsid w:val="00CF76BB"/>
    <w:rsid w:val="00D00182"/>
    <w:rsid w:val="00D00276"/>
    <w:rsid w:val="00D00530"/>
    <w:rsid w:val="00D00A19"/>
    <w:rsid w:val="00D013DB"/>
    <w:rsid w:val="00D019DD"/>
    <w:rsid w:val="00D0281B"/>
    <w:rsid w:val="00D028F5"/>
    <w:rsid w:val="00D02CDB"/>
    <w:rsid w:val="00D03159"/>
    <w:rsid w:val="00D03B73"/>
    <w:rsid w:val="00D04131"/>
    <w:rsid w:val="00D0486B"/>
    <w:rsid w:val="00D04A29"/>
    <w:rsid w:val="00D05ED1"/>
    <w:rsid w:val="00D06875"/>
    <w:rsid w:val="00D06D3F"/>
    <w:rsid w:val="00D075DE"/>
    <w:rsid w:val="00D079EE"/>
    <w:rsid w:val="00D07B86"/>
    <w:rsid w:val="00D07E4B"/>
    <w:rsid w:val="00D10A03"/>
    <w:rsid w:val="00D11395"/>
    <w:rsid w:val="00D11872"/>
    <w:rsid w:val="00D119AE"/>
    <w:rsid w:val="00D13111"/>
    <w:rsid w:val="00D13784"/>
    <w:rsid w:val="00D13B08"/>
    <w:rsid w:val="00D1427F"/>
    <w:rsid w:val="00D1432D"/>
    <w:rsid w:val="00D143D4"/>
    <w:rsid w:val="00D14903"/>
    <w:rsid w:val="00D15491"/>
    <w:rsid w:val="00D15635"/>
    <w:rsid w:val="00D157C1"/>
    <w:rsid w:val="00D165D0"/>
    <w:rsid w:val="00D1714B"/>
    <w:rsid w:val="00D1791E"/>
    <w:rsid w:val="00D2035E"/>
    <w:rsid w:val="00D20770"/>
    <w:rsid w:val="00D20C68"/>
    <w:rsid w:val="00D20EAF"/>
    <w:rsid w:val="00D21499"/>
    <w:rsid w:val="00D22CF2"/>
    <w:rsid w:val="00D22E4F"/>
    <w:rsid w:val="00D232A8"/>
    <w:rsid w:val="00D235FF"/>
    <w:rsid w:val="00D238CE"/>
    <w:rsid w:val="00D24CF5"/>
    <w:rsid w:val="00D2624A"/>
    <w:rsid w:val="00D266E3"/>
    <w:rsid w:val="00D26BBA"/>
    <w:rsid w:val="00D27088"/>
    <w:rsid w:val="00D27321"/>
    <w:rsid w:val="00D27F41"/>
    <w:rsid w:val="00D30BBE"/>
    <w:rsid w:val="00D31412"/>
    <w:rsid w:val="00D32773"/>
    <w:rsid w:val="00D32789"/>
    <w:rsid w:val="00D32CA0"/>
    <w:rsid w:val="00D3368B"/>
    <w:rsid w:val="00D33F4D"/>
    <w:rsid w:val="00D3495F"/>
    <w:rsid w:val="00D34B1D"/>
    <w:rsid w:val="00D3535F"/>
    <w:rsid w:val="00D35E7F"/>
    <w:rsid w:val="00D35FDB"/>
    <w:rsid w:val="00D36380"/>
    <w:rsid w:val="00D365D3"/>
    <w:rsid w:val="00D36A85"/>
    <w:rsid w:val="00D37DAF"/>
    <w:rsid w:val="00D40D4F"/>
    <w:rsid w:val="00D410AD"/>
    <w:rsid w:val="00D419CD"/>
    <w:rsid w:val="00D42078"/>
    <w:rsid w:val="00D4221F"/>
    <w:rsid w:val="00D4242E"/>
    <w:rsid w:val="00D42435"/>
    <w:rsid w:val="00D426B1"/>
    <w:rsid w:val="00D43C83"/>
    <w:rsid w:val="00D440DA"/>
    <w:rsid w:val="00D44397"/>
    <w:rsid w:val="00D44603"/>
    <w:rsid w:val="00D453E2"/>
    <w:rsid w:val="00D45719"/>
    <w:rsid w:val="00D45AFE"/>
    <w:rsid w:val="00D46C5B"/>
    <w:rsid w:val="00D4725D"/>
    <w:rsid w:val="00D47636"/>
    <w:rsid w:val="00D47831"/>
    <w:rsid w:val="00D47843"/>
    <w:rsid w:val="00D5030C"/>
    <w:rsid w:val="00D51042"/>
    <w:rsid w:val="00D51CC4"/>
    <w:rsid w:val="00D51CE2"/>
    <w:rsid w:val="00D528AC"/>
    <w:rsid w:val="00D52BCC"/>
    <w:rsid w:val="00D52CE0"/>
    <w:rsid w:val="00D52D41"/>
    <w:rsid w:val="00D53809"/>
    <w:rsid w:val="00D545BA"/>
    <w:rsid w:val="00D54714"/>
    <w:rsid w:val="00D54771"/>
    <w:rsid w:val="00D55229"/>
    <w:rsid w:val="00D55BB2"/>
    <w:rsid w:val="00D55EB4"/>
    <w:rsid w:val="00D56255"/>
    <w:rsid w:val="00D56505"/>
    <w:rsid w:val="00D5740E"/>
    <w:rsid w:val="00D577F3"/>
    <w:rsid w:val="00D57924"/>
    <w:rsid w:val="00D60447"/>
    <w:rsid w:val="00D60746"/>
    <w:rsid w:val="00D60AC5"/>
    <w:rsid w:val="00D61626"/>
    <w:rsid w:val="00D61FBF"/>
    <w:rsid w:val="00D63144"/>
    <w:rsid w:val="00D6445A"/>
    <w:rsid w:val="00D64554"/>
    <w:rsid w:val="00D6472E"/>
    <w:rsid w:val="00D647B1"/>
    <w:rsid w:val="00D64930"/>
    <w:rsid w:val="00D64CFC"/>
    <w:rsid w:val="00D65213"/>
    <w:rsid w:val="00D658B8"/>
    <w:rsid w:val="00D6623B"/>
    <w:rsid w:val="00D66916"/>
    <w:rsid w:val="00D66C3B"/>
    <w:rsid w:val="00D66C5D"/>
    <w:rsid w:val="00D66ECA"/>
    <w:rsid w:val="00D67DF5"/>
    <w:rsid w:val="00D67FA7"/>
    <w:rsid w:val="00D703B9"/>
    <w:rsid w:val="00D72007"/>
    <w:rsid w:val="00D7206C"/>
    <w:rsid w:val="00D72336"/>
    <w:rsid w:val="00D726B6"/>
    <w:rsid w:val="00D7281E"/>
    <w:rsid w:val="00D72EF9"/>
    <w:rsid w:val="00D73075"/>
    <w:rsid w:val="00D7318E"/>
    <w:rsid w:val="00D739D9"/>
    <w:rsid w:val="00D74279"/>
    <w:rsid w:val="00D7456C"/>
    <w:rsid w:val="00D749B4"/>
    <w:rsid w:val="00D74C71"/>
    <w:rsid w:val="00D75056"/>
    <w:rsid w:val="00D760E2"/>
    <w:rsid w:val="00D76410"/>
    <w:rsid w:val="00D768A6"/>
    <w:rsid w:val="00D76BC2"/>
    <w:rsid w:val="00D77123"/>
    <w:rsid w:val="00D77264"/>
    <w:rsid w:val="00D776C0"/>
    <w:rsid w:val="00D77892"/>
    <w:rsid w:val="00D800C4"/>
    <w:rsid w:val="00D81263"/>
    <w:rsid w:val="00D82555"/>
    <w:rsid w:val="00D8269D"/>
    <w:rsid w:val="00D829B8"/>
    <w:rsid w:val="00D8333F"/>
    <w:rsid w:val="00D8362D"/>
    <w:rsid w:val="00D8385F"/>
    <w:rsid w:val="00D83A9A"/>
    <w:rsid w:val="00D84208"/>
    <w:rsid w:val="00D8435B"/>
    <w:rsid w:val="00D84862"/>
    <w:rsid w:val="00D856F4"/>
    <w:rsid w:val="00D85782"/>
    <w:rsid w:val="00D859E5"/>
    <w:rsid w:val="00D85AA7"/>
    <w:rsid w:val="00D862B7"/>
    <w:rsid w:val="00D86385"/>
    <w:rsid w:val="00D8677A"/>
    <w:rsid w:val="00D87779"/>
    <w:rsid w:val="00D87AB2"/>
    <w:rsid w:val="00D87C39"/>
    <w:rsid w:val="00D87E92"/>
    <w:rsid w:val="00D907B8"/>
    <w:rsid w:val="00D913FE"/>
    <w:rsid w:val="00D92225"/>
    <w:rsid w:val="00D927F0"/>
    <w:rsid w:val="00D93031"/>
    <w:rsid w:val="00D9367A"/>
    <w:rsid w:val="00D9484C"/>
    <w:rsid w:val="00D961E2"/>
    <w:rsid w:val="00D96460"/>
    <w:rsid w:val="00D965EA"/>
    <w:rsid w:val="00D9673E"/>
    <w:rsid w:val="00D96789"/>
    <w:rsid w:val="00D96F3C"/>
    <w:rsid w:val="00D971BC"/>
    <w:rsid w:val="00D97A69"/>
    <w:rsid w:val="00D97AE4"/>
    <w:rsid w:val="00D97EA3"/>
    <w:rsid w:val="00DA47AE"/>
    <w:rsid w:val="00DA4CB7"/>
    <w:rsid w:val="00DA4DCA"/>
    <w:rsid w:val="00DA58C4"/>
    <w:rsid w:val="00DA5CD7"/>
    <w:rsid w:val="00DA5D62"/>
    <w:rsid w:val="00DA67EE"/>
    <w:rsid w:val="00DA7F0A"/>
    <w:rsid w:val="00DA7F22"/>
    <w:rsid w:val="00DA7F4C"/>
    <w:rsid w:val="00DB038A"/>
    <w:rsid w:val="00DB1FE6"/>
    <w:rsid w:val="00DB29A0"/>
    <w:rsid w:val="00DB356C"/>
    <w:rsid w:val="00DB3710"/>
    <w:rsid w:val="00DB408A"/>
    <w:rsid w:val="00DB4419"/>
    <w:rsid w:val="00DB52C3"/>
    <w:rsid w:val="00DB5848"/>
    <w:rsid w:val="00DB58C4"/>
    <w:rsid w:val="00DB58E0"/>
    <w:rsid w:val="00DB5985"/>
    <w:rsid w:val="00DB5B9A"/>
    <w:rsid w:val="00DB61B7"/>
    <w:rsid w:val="00DB71C6"/>
    <w:rsid w:val="00DB7F80"/>
    <w:rsid w:val="00DC13EC"/>
    <w:rsid w:val="00DC14C4"/>
    <w:rsid w:val="00DC1E5C"/>
    <w:rsid w:val="00DC21B5"/>
    <w:rsid w:val="00DC3A2F"/>
    <w:rsid w:val="00DC3ACC"/>
    <w:rsid w:val="00DC3B1F"/>
    <w:rsid w:val="00DC40B7"/>
    <w:rsid w:val="00DC4797"/>
    <w:rsid w:val="00DC5300"/>
    <w:rsid w:val="00DC53D8"/>
    <w:rsid w:val="00DC5877"/>
    <w:rsid w:val="00DC5AAD"/>
    <w:rsid w:val="00DC69AA"/>
    <w:rsid w:val="00DC71E4"/>
    <w:rsid w:val="00DC7DDF"/>
    <w:rsid w:val="00DD166A"/>
    <w:rsid w:val="00DD194B"/>
    <w:rsid w:val="00DD1969"/>
    <w:rsid w:val="00DD1AE4"/>
    <w:rsid w:val="00DD2A43"/>
    <w:rsid w:val="00DD2A66"/>
    <w:rsid w:val="00DD2F50"/>
    <w:rsid w:val="00DD32CE"/>
    <w:rsid w:val="00DD32D2"/>
    <w:rsid w:val="00DD37E4"/>
    <w:rsid w:val="00DD3F35"/>
    <w:rsid w:val="00DD4056"/>
    <w:rsid w:val="00DD47BA"/>
    <w:rsid w:val="00DD691C"/>
    <w:rsid w:val="00DD69BC"/>
    <w:rsid w:val="00DD6AF3"/>
    <w:rsid w:val="00DE00B5"/>
    <w:rsid w:val="00DE0190"/>
    <w:rsid w:val="00DE0524"/>
    <w:rsid w:val="00DE0CE4"/>
    <w:rsid w:val="00DE0F27"/>
    <w:rsid w:val="00DE14F9"/>
    <w:rsid w:val="00DE1505"/>
    <w:rsid w:val="00DE1AD8"/>
    <w:rsid w:val="00DE2460"/>
    <w:rsid w:val="00DE2E79"/>
    <w:rsid w:val="00DE34CD"/>
    <w:rsid w:val="00DE3A95"/>
    <w:rsid w:val="00DE42E8"/>
    <w:rsid w:val="00DE4FAA"/>
    <w:rsid w:val="00DE5D92"/>
    <w:rsid w:val="00DE5EB6"/>
    <w:rsid w:val="00DE601A"/>
    <w:rsid w:val="00DE681D"/>
    <w:rsid w:val="00DE6EBA"/>
    <w:rsid w:val="00DE76A1"/>
    <w:rsid w:val="00DE7AF7"/>
    <w:rsid w:val="00DE7EC5"/>
    <w:rsid w:val="00DF105B"/>
    <w:rsid w:val="00DF1C36"/>
    <w:rsid w:val="00DF22A6"/>
    <w:rsid w:val="00DF250D"/>
    <w:rsid w:val="00DF293A"/>
    <w:rsid w:val="00DF3344"/>
    <w:rsid w:val="00DF37AA"/>
    <w:rsid w:val="00DF3FDA"/>
    <w:rsid w:val="00DF4624"/>
    <w:rsid w:val="00DF4EEF"/>
    <w:rsid w:val="00DF58B0"/>
    <w:rsid w:val="00DF5BC3"/>
    <w:rsid w:val="00DF5E23"/>
    <w:rsid w:val="00DF6383"/>
    <w:rsid w:val="00DF69A1"/>
    <w:rsid w:val="00DF6FCA"/>
    <w:rsid w:val="00DF7044"/>
    <w:rsid w:val="00DF7843"/>
    <w:rsid w:val="00DF7B9D"/>
    <w:rsid w:val="00E001D9"/>
    <w:rsid w:val="00E00C73"/>
    <w:rsid w:val="00E00EDF"/>
    <w:rsid w:val="00E01BAB"/>
    <w:rsid w:val="00E02271"/>
    <w:rsid w:val="00E02650"/>
    <w:rsid w:val="00E02916"/>
    <w:rsid w:val="00E047E8"/>
    <w:rsid w:val="00E049DF"/>
    <w:rsid w:val="00E04BBB"/>
    <w:rsid w:val="00E05280"/>
    <w:rsid w:val="00E06DBA"/>
    <w:rsid w:val="00E072E1"/>
    <w:rsid w:val="00E07377"/>
    <w:rsid w:val="00E07587"/>
    <w:rsid w:val="00E07A0A"/>
    <w:rsid w:val="00E07F52"/>
    <w:rsid w:val="00E10058"/>
    <w:rsid w:val="00E1015A"/>
    <w:rsid w:val="00E109FF"/>
    <w:rsid w:val="00E10EC9"/>
    <w:rsid w:val="00E11AC2"/>
    <w:rsid w:val="00E11E52"/>
    <w:rsid w:val="00E126E7"/>
    <w:rsid w:val="00E13BDF"/>
    <w:rsid w:val="00E13F08"/>
    <w:rsid w:val="00E144B5"/>
    <w:rsid w:val="00E1489D"/>
    <w:rsid w:val="00E14E0F"/>
    <w:rsid w:val="00E15196"/>
    <w:rsid w:val="00E15D28"/>
    <w:rsid w:val="00E16443"/>
    <w:rsid w:val="00E167A7"/>
    <w:rsid w:val="00E16C39"/>
    <w:rsid w:val="00E16C78"/>
    <w:rsid w:val="00E2016F"/>
    <w:rsid w:val="00E2040D"/>
    <w:rsid w:val="00E21640"/>
    <w:rsid w:val="00E21790"/>
    <w:rsid w:val="00E21A68"/>
    <w:rsid w:val="00E22258"/>
    <w:rsid w:val="00E222F7"/>
    <w:rsid w:val="00E22D20"/>
    <w:rsid w:val="00E235C3"/>
    <w:rsid w:val="00E23B57"/>
    <w:rsid w:val="00E241E6"/>
    <w:rsid w:val="00E243C8"/>
    <w:rsid w:val="00E25E87"/>
    <w:rsid w:val="00E2625B"/>
    <w:rsid w:val="00E26982"/>
    <w:rsid w:val="00E26B47"/>
    <w:rsid w:val="00E2747E"/>
    <w:rsid w:val="00E2755A"/>
    <w:rsid w:val="00E276F7"/>
    <w:rsid w:val="00E2772E"/>
    <w:rsid w:val="00E27AE1"/>
    <w:rsid w:val="00E27C71"/>
    <w:rsid w:val="00E307E6"/>
    <w:rsid w:val="00E31116"/>
    <w:rsid w:val="00E31419"/>
    <w:rsid w:val="00E317CA"/>
    <w:rsid w:val="00E32215"/>
    <w:rsid w:val="00E3268A"/>
    <w:rsid w:val="00E32CEF"/>
    <w:rsid w:val="00E32D12"/>
    <w:rsid w:val="00E33659"/>
    <w:rsid w:val="00E343A2"/>
    <w:rsid w:val="00E344D8"/>
    <w:rsid w:val="00E347BE"/>
    <w:rsid w:val="00E351EB"/>
    <w:rsid w:val="00E3538E"/>
    <w:rsid w:val="00E37E25"/>
    <w:rsid w:val="00E37E6F"/>
    <w:rsid w:val="00E37FAE"/>
    <w:rsid w:val="00E408EE"/>
    <w:rsid w:val="00E409CA"/>
    <w:rsid w:val="00E415E8"/>
    <w:rsid w:val="00E41D57"/>
    <w:rsid w:val="00E430DC"/>
    <w:rsid w:val="00E43706"/>
    <w:rsid w:val="00E437EA"/>
    <w:rsid w:val="00E43D79"/>
    <w:rsid w:val="00E4415B"/>
    <w:rsid w:val="00E442C8"/>
    <w:rsid w:val="00E4493C"/>
    <w:rsid w:val="00E44CAB"/>
    <w:rsid w:val="00E452C2"/>
    <w:rsid w:val="00E455F5"/>
    <w:rsid w:val="00E457AB"/>
    <w:rsid w:val="00E458BC"/>
    <w:rsid w:val="00E45B0C"/>
    <w:rsid w:val="00E45CAB"/>
    <w:rsid w:val="00E46B63"/>
    <w:rsid w:val="00E46C5F"/>
    <w:rsid w:val="00E46CD6"/>
    <w:rsid w:val="00E50F43"/>
    <w:rsid w:val="00E51398"/>
    <w:rsid w:val="00E5183D"/>
    <w:rsid w:val="00E51B56"/>
    <w:rsid w:val="00E53892"/>
    <w:rsid w:val="00E53BA6"/>
    <w:rsid w:val="00E54AF0"/>
    <w:rsid w:val="00E54F77"/>
    <w:rsid w:val="00E55246"/>
    <w:rsid w:val="00E55E23"/>
    <w:rsid w:val="00E55FCB"/>
    <w:rsid w:val="00E56BB5"/>
    <w:rsid w:val="00E56EE3"/>
    <w:rsid w:val="00E608C2"/>
    <w:rsid w:val="00E610A9"/>
    <w:rsid w:val="00E627EE"/>
    <w:rsid w:val="00E62964"/>
    <w:rsid w:val="00E631C1"/>
    <w:rsid w:val="00E633FA"/>
    <w:rsid w:val="00E63892"/>
    <w:rsid w:val="00E644D2"/>
    <w:rsid w:val="00E64CAC"/>
    <w:rsid w:val="00E6582A"/>
    <w:rsid w:val="00E66957"/>
    <w:rsid w:val="00E66BE0"/>
    <w:rsid w:val="00E66C8E"/>
    <w:rsid w:val="00E66FC7"/>
    <w:rsid w:val="00E706B3"/>
    <w:rsid w:val="00E7071C"/>
    <w:rsid w:val="00E70853"/>
    <w:rsid w:val="00E71449"/>
    <w:rsid w:val="00E7147E"/>
    <w:rsid w:val="00E71D08"/>
    <w:rsid w:val="00E7233D"/>
    <w:rsid w:val="00E7256E"/>
    <w:rsid w:val="00E72603"/>
    <w:rsid w:val="00E73A8C"/>
    <w:rsid w:val="00E73D0A"/>
    <w:rsid w:val="00E746B3"/>
    <w:rsid w:val="00E76099"/>
    <w:rsid w:val="00E77329"/>
    <w:rsid w:val="00E777DD"/>
    <w:rsid w:val="00E77BBF"/>
    <w:rsid w:val="00E81B12"/>
    <w:rsid w:val="00E81BC0"/>
    <w:rsid w:val="00E829B4"/>
    <w:rsid w:val="00E83078"/>
    <w:rsid w:val="00E845DF"/>
    <w:rsid w:val="00E85B91"/>
    <w:rsid w:val="00E860CA"/>
    <w:rsid w:val="00E86B81"/>
    <w:rsid w:val="00E86C60"/>
    <w:rsid w:val="00E871CD"/>
    <w:rsid w:val="00E87365"/>
    <w:rsid w:val="00E87998"/>
    <w:rsid w:val="00E87D65"/>
    <w:rsid w:val="00E87F8D"/>
    <w:rsid w:val="00E909F6"/>
    <w:rsid w:val="00E91467"/>
    <w:rsid w:val="00E91CBE"/>
    <w:rsid w:val="00E91E6F"/>
    <w:rsid w:val="00E91F0C"/>
    <w:rsid w:val="00E92073"/>
    <w:rsid w:val="00E920AD"/>
    <w:rsid w:val="00E926DA"/>
    <w:rsid w:val="00E92A54"/>
    <w:rsid w:val="00E940FB"/>
    <w:rsid w:val="00E94EC5"/>
    <w:rsid w:val="00E95537"/>
    <w:rsid w:val="00E957F6"/>
    <w:rsid w:val="00E96376"/>
    <w:rsid w:val="00E966F9"/>
    <w:rsid w:val="00E96F1E"/>
    <w:rsid w:val="00E97ECC"/>
    <w:rsid w:val="00EA00CC"/>
    <w:rsid w:val="00EA00DF"/>
    <w:rsid w:val="00EA0C72"/>
    <w:rsid w:val="00EA1C22"/>
    <w:rsid w:val="00EA1FF5"/>
    <w:rsid w:val="00EA22FD"/>
    <w:rsid w:val="00EA286B"/>
    <w:rsid w:val="00EA2CD1"/>
    <w:rsid w:val="00EA32E7"/>
    <w:rsid w:val="00EA4102"/>
    <w:rsid w:val="00EA47FC"/>
    <w:rsid w:val="00EA51AA"/>
    <w:rsid w:val="00EA5B3D"/>
    <w:rsid w:val="00EA5D9A"/>
    <w:rsid w:val="00EA621F"/>
    <w:rsid w:val="00EA6849"/>
    <w:rsid w:val="00EA6A2D"/>
    <w:rsid w:val="00EA6FB5"/>
    <w:rsid w:val="00EA7CB6"/>
    <w:rsid w:val="00EB00AC"/>
    <w:rsid w:val="00EB1432"/>
    <w:rsid w:val="00EB1671"/>
    <w:rsid w:val="00EB169A"/>
    <w:rsid w:val="00EB1737"/>
    <w:rsid w:val="00EB1CF3"/>
    <w:rsid w:val="00EB1EA2"/>
    <w:rsid w:val="00EB2237"/>
    <w:rsid w:val="00EB3AC1"/>
    <w:rsid w:val="00EB4414"/>
    <w:rsid w:val="00EB58E8"/>
    <w:rsid w:val="00EB5DA7"/>
    <w:rsid w:val="00EB5DC2"/>
    <w:rsid w:val="00EB686F"/>
    <w:rsid w:val="00EC036A"/>
    <w:rsid w:val="00EC1B88"/>
    <w:rsid w:val="00EC1EC9"/>
    <w:rsid w:val="00EC1F33"/>
    <w:rsid w:val="00EC33E2"/>
    <w:rsid w:val="00EC3BAF"/>
    <w:rsid w:val="00EC3BCF"/>
    <w:rsid w:val="00EC4811"/>
    <w:rsid w:val="00EC4E68"/>
    <w:rsid w:val="00EC539F"/>
    <w:rsid w:val="00EC56A1"/>
    <w:rsid w:val="00EC5B8F"/>
    <w:rsid w:val="00EC5BAF"/>
    <w:rsid w:val="00EC665E"/>
    <w:rsid w:val="00EC6967"/>
    <w:rsid w:val="00EC6D0F"/>
    <w:rsid w:val="00EC73B0"/>
    <w:rsid w:val="00EC7647"/>
    <w:rsid w:val="00EC7849"/>
    <w:rsid w:val="00EC7897"/>
    <w:rsid w:val="00ED05EA"/>
    <w:rsid w:val="00ED0805"/>
    <w:rsid w:val="00ED1121"/>
    <w:rsid w:val="00ED1820"/>
    <w:rsid w:val="00ED3B06"/>
    <w:rsid w:val="00ED4BEC"/>
    <w:rsid w:val="00ED574E"/>
    <w:rsid w:val="00ED5FFF"/>
    <w:rsid w:val="00EE06A1"/>
    <w:rsid w:val="00EE0919"/>
    <w:rsid w:val="00EE0E05"/>
    <w:rsid w:val="00EE1E12"/>
    <w:rsid w:val="00EE2643"/>
    <w:rsid w:val="00EE30E5"/>
    <w:rsid w:val="00EE3860"/>
    <w:rsid w:val="00EE46C0"/>
    <w:rsid w:val="00EE5A74"/>
    <w:rsid w:val="00EE5E57"/>
    <w:rsid w:val="00EE604F"/>
    <w:rsid w:val="00EE6409"/>
    <w:rsid w:val="00EE7606"/>
    <w:rsid w:val="00EE7A5C"/>
    <w:rsid w:val="00EF0499"/>
    <w:rsid w:val="00EF04C6"/>
    <w:rsid w:val="00EF09BB"/>
    <w:rsid w:val="00EF0EE4"/>
    <w:rsid w:val="00EF0F98"/>
    <w:rsid w:val="00EF1147"/>
    <w:rsid w:val="00EF1618"/>
    <w:rsid w:val="00EF18AE"/>
    <w:rsid w:val="00EF2E68"/>
    <w:rsid w:val="00EF2F7A"/>
    <w:rsid w:val="00EF3682"/>
    <w:rsid w:val="00EF3CB5"/>
    <w:rsid w:val="00EF4220"/>
    <w:rsid w:val="00EF5AD7"/>
    <w:rsid w:val="00EF5C25"/>
    <w:rsid w:val="00EF6124"/>
    <w:rsid w:val="00EF64A5"/>
    <w:rsid w:val="00EF6501"/>
    <w:rsid w:val="00EF6B49"/>
    <w:rsid w:val="00EF6F07"/>
    <w:rsid w:val="00EF7239"/>
    <w:rsid w:val="00EF7DA7"/>
    <w:rsid w:val="00F00CB3"/>
    <w:rsid w:val="00F01424"/>
    <w:rsid w:val="00F01483"/>
    <w:rsid w:val="00F02933"/>
    <w:rsid w:val="00F02E79"/>
    <w:rsid w:val="00F03183"/>
    <w:rsid w:val="00F03C93"/>
    <w:rsid w:val="00F05CA3"/>
    <w:rsid w:val="00F063CD"/>
    <w:rsid w:val="00F06762"/>
    <w:rsid w:val="00F06ABE"/>
    <w:rsid w:val="00F0720F"/>
    <w:rsid w:val="00F0748D"/>
    <w:rsid w:val="00F07AB1"/>
    <w:rsid w:val="00F07FFC"/>
    <w:rsid w:val="00F10173"/>
    <w:rsid w:val="00F10F66"/>
    <w:rsid w:val="00F11353"/>
    <w:rsid w:val="00F1152E"/>
    <w:rsid w:val="00F1255F"/>
    <w:rsid w:val="00F1337C"/>
    <w:rsid w:val="00F13AC3"/>
    <w:rsid w:val="00F13FEF"/>
    <w:rsid w:val="00F1449F"/>
    <w:rsid w:val="00F14670"/>
    <w:rsid w:val="00F14A9A"/>
    <w:rsid w:val="00F14DE9"/>
    <w:rsid w:val="00F14F1A"/>
    <w:rsid w:val="00F154AD"/>
    <w:rsid w:val="00F15803"/>
    <w:rsid w:val="00F15B15"/>
    <w:rsid w:val="00F1636B"/>
    <w:rsid w:val="00F16760"/>
    <w:rsid w:val="00F16E60"/>
    <w:rsid w:val="00F201B7"/>
    <w:rsid w:val="00F20807"/>
    <w:rsid w:val="00F22463"/>
    <w:rsid w:val="00F230D6"/>
    <w:rsid w:val="00F23839"/>
    <w:rsid w:val="00F23E17"/>
    <w:rsid w:val="00F24241"/>
    <w:rsid w:val="00F24DBF"/>
    <w:rsid w:val="00F24FAE"/>
    <w:rsid w:val="00F2691A"/>
    <w:rsid w:val="00F27039"/>
    <w:rsid w:val="00F2718A"/>
    <w:rsid w:val="00F277F7"/>
    <w:rsid w:val="00F27AC6"/>
    <w:rsid w:val="00F333D8"/>
    <w:rsid w:val="00F33AA9"/>
    <w:rsid w:val="00F34675"/>
    <w:rsid w:val="00F34BD7"/>
    <w:rsid w:val="00F34FFF"/>
    <w:rsid w:val="00F35147"/>
    <w:rsid w:val="00F35A9E"/>
    <w:rsid w:val="00F35CDB"/>
    <w:rsid w:val="00F36ED3"/>
    <w:rsid w:val="00F37027"/>
    <w:rsid w:val="00F378D7"/>
    <w:rsid w:val="00F37A87"/>
    <w:rsid w:val="00F4064A"/>
    <w:rsid w:val="00F40A62"/>
    <w:rsid w:val="00F40D45"/>
    <w:rsid w:val="00F40FC1"/>
    <w:rsid w:val="00F411FA"/>
    <w:rsid w:val="00F412E3"/>
    <w:rsid w:val="00F41AC4"/>
    <w:rsid w:val="00F41E84"/>
    <w:rsid w:val="00F41FC9"/>
    <w:rsid w:val="00F42097"/>
    <w:rsid w:val="00F4266B"/>
    <w:rsid w:val="00F42C56"/>
    <w:rsid w:val="00F43078"/>
    <w:rsid w:val="00F43DC1"/>
    <w:rsid w:val="00F43E5D"/>
    <w:rsid w:val="00F44206"/>
    <w:rsid w:val="00F443D6"/>
    <w:rsid w:val="00F44DB7"/>
    <w:rsid w:val="00F45158"/>
    <w:rsid w:val="00F45757"/>
    <w:rsid w:val="00F45A42"/>
    <w:rsid w:val="00F45D97"/>
    <w:rsid w:val="00F4625F"/>
    <w:rsid w:val="00F4642D"/>
    <w:rsid w:val="00F46E99"/>
    <w:rsid w:val="00F478C4"/>
    <w:rsid w:val="00F4790D"/>
    <w:rsid w:val="00F47C21"/>
    <w:rsid w:val="00F5055D"/>
    <w:rsid w:val="00F50883"/>
    <w:rsid w:val="00F50A3D"/>
    <w:rsid w:val="00F50E1D"/>
    <w:rsid w:val="00F515D7"/>
    <w:rsid w:val="00F52A1F"/>
    <w:rsid w:val="00F52B61"/>
    <w:rsid w:val="00F536C8"/>
    <w:rsid w:val="00F538E5"/>
    <w:rsid w:val="00F5459D"/>
    <w:rsid w:val="00F54D1D"/>
    <w:rsid w:val="00F5567B"/>
    <w:rsid w:val="00F56166"/>
    <w:rsid w:val="00F57206"/>
    <w:rsid w:val="00F57DB0"/>
    <w:rsid w:val="00F60109"/>
    <w:rsid w:val="00F601EE"/>
    <w:rsid w:val="00F605CD"/>
    <w:rsid w:val="00F60851"/>
    <w:rsid w:val="00F608A5"/>
    <w:rsid w:val="00F60D38"/>
    <w:rsid w:val="00F60E11"/>
    <w:rsid w:val="00F610E8"/>
    <w:rsid w:val="00F610EC"/>
    <w:rsid w:val="00F61CA3"/>
    <w:rsid w:val="00F6282C"/>
    <w:rsid w:val="00F63638"/>
    <w:rsid w:val="00F6378E"/>
    <w:rsid w:val="00F64007"/>
    <w:rsid w:val="00F646FA"/>
    <w:rsid w:val="00F64FA3"/>
    <w:rsid w:val="00F6521F"/>
    <w:rsid w:val="00F659C2"/>
    <w:rsid w:val="00F667C4"/>
    <w:rsid w:val="00F6687D"/>
    <w:rsid w:val="00F66BCF"/>
    <w:rsid w:val="00F66D06"/>
    <w:rsid w:val="00F66E1F"/>
    <w:rsid w:val="00F676A5"/>
    <w:rsid w:val="00F67ACF"/>
    <w:rsid w:val="00F70204"/>
    <w:rsid w:val="00F7035D"/>
    <w:rsid w:val="00F70C38"/>
    <w:rsid w:val="00F710C8"/>
    <w:rsid w:val="00F71169"/>
    <w:rsid w:val="00F72CAE"/>
    <w:rsid w:val="00F73CFA"/>
    <w:rsid w:val="00F7414D"/>
    <w:rsid w:val="00F746C8"/>
    <w:rsid w:val="00F7520C"/>
    <w:rsid w:val="00F75F67"/>
    <w:rsid w:val="00F77B0F"/>
    <w:rsid w:val="00F80487"/>
    <w:rsid w:val="00F80A3E"/>
    <w:rsid w:val="00F810BB"/>
    <w:rsid w:val="00F81544"/>
    <w:rsid w:val="00F81C19"/>
    <w:rsid w:val="00F82300"/>
    <w:rsid w:val="00F82B90"/>
    <w:rsid w:val="00F8389A"/>
    <w:rsid w:val="00F83E32"/>
    <w:rsid w:val="00F84B38"/>
    <w:rsid w:val="00F851A0"/>
    <w:rsid w:val="00F85A2A"/>
    <w:rsid w:val="00F85A34"/>
    <w:rsid w:val="00F86973"/>
    <w:rsid w:val="00F869B0"/>
    <w:rsid w:val="00F870BB"/>
    <w:rsid w:val="00F872D9"/>
    <w:rsid w:val="00F87AB8"/>
    <w:rsid w:val="00F87DD2"/>
    <w:rsid w:val="00F90456"/>
    <w:rsid w:val="00F90E0D"/>
    <w:rsid w:val="00F913C4"/>
    <w:rsid w:val="00F91AB2"/>
    <w:rsid w:val="00F91D06"/>
    <w:rsid w:val="00F920D3"/>
    <w:rsid w:val="00F92633"/>
    <w:rsid w:val="00F927D9"/>
    <w:rsid w:val="00F93557"/>
    <w:rsid w:val="00F93E14"/>
    <w:rsid w:val="00F9494F"/>
    <w:rsid w:val="00F949D8"/>
    <w:rsid w:val="00F95CD3"/>
    <w:rsid w:val="00F97234"/>
    <w:rsid w:val="00FA0F72"/>
    <w:rsid w:val="00FA252E"/>
    <w:rsid w:val="00FA32D2"/>
    <w:rsid w:val="00FA3A83"/>
    <w:rsid w:val="00FA3FC4"/>
    <w:rsid w:val="00FA413D"/>
    <w:rsid w:val="00FA446C"/>
    <w:rsid w:val="00FA4A41"/>
    <w:rsid w:val="00FA609A"/>
    <w:rsid w:val="00FA742F"/>
    <w:rsid w:val="00FA74DA"/>
    <w:rsid w:val="00FA7D71"/>
    <w:rsid w:val="00FB058E"/>
    <w:rsid w:val="00FB0AC6"/>
    <w:rsid w:val="00FB1307"/>
    <w:rsid w:val="00FB1809"/>
    <w:rsid w:val="00FB27CF"/>
    <w:rsid w:val="00FB286B"/>
    <w:rsid w:val="00FB31EC"/>
    <w:rsid w:val="00FB35CE"/>
    <w:rsid w:val="00FB399E"/>
    <w:rsid w:val="00FB3FDF"/>
    <w:rsid w:val="00FB48F3"/>
    <w:rsid w:val="00FB4B11"/>
    <w:rsid w:val="00FB54F6"/>
    <w:rsid w:val="00FB5E93"/>
    <w:rsid w:val="00FB6563"/>
    <w:rsid w:val="00FB671F"/>
    <w:rsid w:val="00FB7B66"/>
    <w:rsid w:val="00FB7C13"/>
    <w:rsid w:val="00FC0B64"/>
    <w:rsid w:val="00FC1ECC"/>
    <w:rsid w:val="00FC4326"/>
    <w:rsid w:val="00FC4A6F"/>
    <w:rsid w:val="00FC52B5"/>
    <w:rsid w:val="00FC5809"/>
    <w:rsid w:val="00FC5AFD"/>
    <w:rsid w:val="00FC5AFE"/>
    <w:rsid w:val="00FC5DFA"/>
    <w:rsid w:val="00FC63E6"/>
    <w:rsid w:val="00FC6401"/>
    <w:rsid w:val="00FC65F0"/>
    <w:rsid w:val="00FC6648"/>
    <w:rsid w:val="00FC6BC2"/>
    <w:rsid w:val="00FC6E13"/>
    <w:rsid w:val="00FC76F8"/>
    <w:rsid w:val="00FC7A53"/>
    <w:rsid w:val="00FD013C"/>
    <w:rsid w:val="00FD0590"/>
    <w:rsid w:val="00FD0927"/>
    <w:rsid w:val="00FD1000"/>
    <w:rsid w:val="00FD1074"/>
    <w:rsid w:val="00FD1E79"/>
    <w:rsid w:val="00FD20BE"/>
    <w:rsid w:val="00FD2A32"/>
    <w:rsid w:val="00FD2C60"/>
    <w:rsid w:val="00FD39F7"/>
    <w:rsid w:val="00FD3A1E"/>
    <w:rsid w:val="00FD3C14"/>
    <w:rsid w:val="00FD3FD5"/>
    <w:rsid w:val="00FD64E3"/>
    <w:rsid w:val="00FD6840"/>
    <w:rsid w:val="00FD7398"/>
    <w:rsid w:val="00FD77EB"/>
    <w:rsid w:val="00FE0931"/>
    <w:rsid w:val="00FE0E77"/>
    <w:rsid w:val="00FE0EB4"/>
    <w:rsid w:val="00FE11A5"/>
    <w:rsid w:val="00FE15D5"/>
    <w:rsid w:val="00FE1BFE"/>
    <w:rsid w:val="00FE2364"/>
    <w:rsid w:val="00FE2CE3"/>
    <w:rsid w:val="00FE3560"/>
    <w:rsid w:val="00FE39CB"/>
    <w:rsid w:val="00FE3D7C"/>
    <w:rsid w:val="00FE3D94"/>
    <w:rsid w:val="00FE3D9E"/>
    <w:rsid w:val="00FE4A0B"/>
    <w:rsid w:val="00FE5E57"/>
    <w:rsid w:val="00FE6F6C"/>
    <w:rsid w:val="00FE7DD9"/>
    <w:rsid w:val="00FF03A0"/>
    <w:rsid w:val="00FF0819"/>
    <w:rsid w:val="00FF0DFE"/>
    <w:rsid w:val="00FF14F1"/>
    <w:rsid w:val="00FF1951"/>
    <w:rsid w:val="00FF2A8B"/>
    <w:rsid w:val="00FF2AD5"/>
    <w:rsid w:val="00FF39A3"/>
    <w:rsid w:val="00FF44B2"/>
    <w:rsid w:val="00FF44FC"/>
    <w:rsid w:val="00FF47F9"/>
    <w:rsid w:val="00FF5087"/>
    <w:rsid w:val="00FF5539"/>
    <w:rsid w:val="00FF6166"/>
    <w:rsid w:val="00FF6B43"/>
    <w:rsid w:val="00FF7BB1"/>
    <w:rsid w:val="01EB9816"/>
    <w:rsid w:val="0249E654"/>
    <w:rsid w:val="0342A12F"/>
    <w:rsid w:val="03E9574F"/>
    <w:rsid w:val="0A0F1CE6"/>
    <w:rsid w:val="0B09B88A"/>
    <w:rsid w:val="0CE20AA5"/>
    <w:rsid w:val="0D0946AB"/>
    <w:rsid w:val="0FEDCF1E"/>
    <w:rsid w:val="123EF536"/>
    <w:rsid w:val="16D81658"/>
    <w:rsid w:val="17018109"/>
    <w:rsid w:val="1800F9EA"/>
    <w:rsid w:val="1ABDF5D4"/>
    <w:rsid w:val="1DA15405"/>
    <w:rsid w:val="21D35A47"/>
    <w:rsid w:val="2278B9DD"/>
    <w:rsid w:val="23B3ED8D"/>
    <w:rsid w:val="247814B8"/>
    <w:rsid w:val="2565B08D"/>
    <w:rsid w:val="25AF14A7"/>
    <w:rsid w:val="264FF1CC"/>
    <w:rsid w:val="27724650"/>
    <w:rsid w:val="29B281A0"/>
    <w:rsid w:val="2D2D2D17"/>
    <w:rsid w:val="2F942386"/>
    <w:rsid w:val="330DAD19"/>
    <w:rsid w:val="375A3427"/>
    <w:rsid w:val="377B07A0"/>
    <w:rsid w:val="37C35988"/>
    <w:rsid w:val="386313CF"/>
    <w:rsid w:val="3B29AC4A"/>
    <w:rsid w:val="3B399719"/>
    <w:rsid w:val="3B5A2DC2"/>
    <w:rsid w:val="3F52DCB8"/>
    <w:rsid w:val="3F8A0ACA"/>
    <w:rsid w:val="3F968B0E"/>
    <w:rsid w:val="42085A02"/>
    <w:rsid w:val="4367E7D0"/>
    <w:rsid w:val="4423453B"/>
    <w:rsid w:val="44E9B8DD"/>
    <w:rsid w:val="450740C8"/>
    <w:rsid w:val="45BC65ED"/>
    <w:rsid w:val="46ADC306"/>
    <w:rsid w:val="46C1BC41"/>
    <w:rsid w:val="48F03B5E"/>
    <w:rsid w:val="491D778E"/>
    <w:rsid w:val="49C32D1B"/>
    <w:rsid w:val="4B4751EE"/>
    <w:rsid w:val="4E7772C6"/>
    <w:rsid w:val="4F5D868A"/>
    <w:rsid w:val="50C9970F"/>
    <w:rsid w:val="512394F7"/>
    <w:rsid w:val="5264474E"/>
    <w:rsid w:val="53686384"/>
    <w:rsid w:val="552A570D"/>
    <w:rsid w:val="561C87A2"/>
    <w:rsid w:val="562DB3AB"/>
    <w:rsid w:val="564D0326"/>
    <w:rsid w:val="5651F08A"/>
    <w:rsid w:val="5AF127B5"/>
    <w:rsid w:val="5AF36FD9"/>
    <w:rsid w:val="5C05D898"/>
    <w:rsid w:val="5C05EAB8"/>
    <w:rsid w:val="5C0E101E"/>
    <w:rsid w:val="5C7B6ECE"/>
    <w:rsid w:val="5CAFD942"/>
    <w:rsid w:val="5CEA3F2A"/>
    <w:rsid w:val="5D465549"/>
    <w:rsid w:val="5D52B27E"/>
    <w:rsid w:val="5DEA5D4D"/>
    <w:rsid w:val="5E217364"/>
    <w:rsid w:val="60AA84C2"/>
    <w:rsid w:val="62F189BF"/>
    <w:rsid w:val="66A0A97D"/>
    <w:rsid w:val="679D8D06"/>
    <w:rsid w:val="69335E26"/>
    <w:rsid w:val="69B003F6"/>
    <w:rsid w:val="6AE9E66F"/>
    <w:rsid w:val="6B62CB1F"/>
    <w:rsid w:val="6B6869C0"/>
    <w:rsid w:val="6B85B0EE"/>
    <w:rsid w:val="6C3C77FE"/>
    <w:rsid w:val="6D9FB882"/>
    <w:rsid w:val="6EB96F7F"/>
    <w:rsid w:val="707CB8AA"/>
    <w:rsid w:val="708C990C"/>
    <w:rsid w:val="7638C34F"/>
    <w:rsid w:val="7658BA5C"/>
    <w:rsid w:val="76BDB8BC"/>
    <w:rsid w:val="78198A9F"/>
    <w:rsid w:val="788C1688"/>
    <w:rsid w:val="794ACEDB"/>
    <w:rsid w:val="797BCE9E"/>
    <w:rsid w:val="797C7EB3"/>
    <w:rsid w:val="7A3B0598"/>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F90E9"/>
  <w15:chartTrackingRefBased/>
  <w15:docId w15:val="{B952B32A-1E02-4218-A1DF-D9B8ED191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4398"/>
    <w:pPr>
      <w:spacing w:line="360" w:lineRule="auto"/>
      <w:jc w:val="both"/>
    </w:pPr>
    <w:rPr>
      <w:rFonts w:ascii="Arial" w:hAnsi="Arial"/>
      <w:sz w:val="24"/>
    </w:rPr>
  </w:style>
  <w:style w:type="paragraph" w:styleId="Ttulo1">
    <w:name w:val="heading 1"/>
    <w:basedOn w:val="Normal"/>
    <w:next w:val="Normal"/>
    <w:link w:val="Ttulo1Char"/>
    <w:autoRedefine/>
    <w:uiPriority w:val="9"/>
    <w:qFormat/>
    <w:rsid w:val="00423C65"/>
    <w:pPr>
      <w:keepNext/>
      <w:keepLines/>
      <w:numPr>
        <w:numId w:val="33"/>
      </w:numPr>
      <w:spacing w:before="240" w:after="0"/>
      <w:outlineLvl w:val="0"/>
    </w:pPr>
    <w:rPr>
      <w:rFonts w:eastAsiaTheme="majorEastAsia" w:cstheme="majorBidi"/>
      <w:b/>
      <w:color w:val="000000" w:themeColor="text1"/>
      <w:szCs w:val="32"/>
    </w:rPr>
  </w:style>
  <w:style w:type="paragraph" w:styleId="Ttulo2">
    <w:name w:val="heading 2"/>
    <w:basedOn w:val="Normal"/>
    <w:next w:val="Normal"/>
    <w:link w:val="Ttulo2Char"/>
    <w:autoRedefine/>
    <w:uiPriority w:val="9"/>
    <w:unhideWhenUsed/>
    <w:qFormat/>
    <w:rsid w:val="00A43C3C"/>
    <w:pPr>
      <w:keepNext/>
      <w:keepLines/>
      <w:numPr>
        <w:ilvl w:val="1"/>
        <w:numId w:val="33"/>
      </w:numPr>
      <w:spacing w:before="40" w:after="0"/>
      <w:outlineLvl w:val="1"/>
    </w:pPr>
    <w:rPr>
      <w:rFonts w:eastAsiaTheme="majorEastAsia" w:cstheme="majorBidi"/>
      <w:b/>
      <w:color w:val="000000" w:themeColor="text1"/>
      <w:szCs w:val="26"/>
    </w:rPr>
  </w:style>
  <w:style w:type="paragraph" w:styleId="Ttulo3">
    <w:name w:val="heading 3"/>
    <w:basedOn w:val="Normal"/>
    <w:next w:val="Normal"/>
    <w:link w:val="Ttulo3Char"/>
    <w:uiPriority w:val="9"/>
    <w:unhideWhenUsed/>
    <w:qFormat/>
    <w:rsid w:val="00A94E75"/>
    <w:pPr>
      <w:keepNext/>
      <w:keepLines/>
      <w:numPr>
        <w:ilvl w:val="2"/>
        <w:numId w:val="33"/>
      </w:numPr>
      <w:spacing w:before="40" w:after="0"/>
      <w:outlineLvl w:val="2"/>
    </w:pPr>
    <w:rPr>
      <w:rFonts w:eastAsiaTheme="majorEastAsia" w:cstheme="majorBidi"/>
      <w:b/>
      <w:color w:val="000000" w:themeColor="text1"/>
      <w:szCs w:val="24"/>
    </w:rPr>
  </w:style>
  <w:style w:type="paragraph" w:styleId="Ttulo4">
    <w:name w:val="heading 4"/>
    <w:basedOn w:val="Normal"/>
    <w:next w:val="Normal"/>
    <w:link w:val="Ttulo4Char"/>
    <w:autoRedefine/>
    <w:uiPriority w:val="9"/>
    <w:unhideWhenUsed/>
    <w:qFormat/>
    <w:rsid w:val="003312F5"/>
    <w:pPr>
      <w:keepNext/>
      <w:keepLines/>
      <w:numPr>
        <w:ilvl w:val="3"/>
        <w:numId w:val="33"/>
      </w:numPr>
      <w:spacing w:before="40" w:after="0"/>
      <w:outlineLvl w:val="3"/>
    </w:pPr>
    <w:rPr>
      <w:rFonts w:eastAsiaTheme="majorEastAsia" w:cstheme="majorBidi"/>
      <w:b/>
      <w:iCs/>
      <w:color w:val="000000" w:themeColor="text1"/>
    </w:rPr>
  </w:style>
  <w:style w:type="paragraph" w:styleId="Ttulo5">
    <w:name w:val="heading 5"/>
    <w:basedOn w:val="Normal"/>
    <w:next w:val="Normal"/>
    <w:link w:val="Ttulo5Char"/>
    <w:uiPriority w:val="9"/>
    <w:semiHidden/>
    <w:unhideWhenUsed/>
    <w:qFormat/>
    <w:rsid w:val="00437925"/>
    <w:pPr>
      <w:keepNext/>
      <w:keepLines/>
      <w:numPr>
        <w:ilvl w:val="4"/>
        <w:numId w:val="33"/>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437925"/>
    <w:pPr>
      <w:keepNext/>
      <w:keepLines/>
      <w:numPr>
        <w:ilvl w:val="5"/>
        <w:numId w:val="33"/>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437925"/>
    <w:pPr>
      <w:keepNext/>
      <w:keepLines/>
      <w:numPr>
        <w:ilvl w:val="6"/>
        <w:numId w:val="33"/>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437925"/>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37925"/>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7215EF"/>
    <w:rPr>
      <w:rFonts w:ascii="Arial" w:eastAsiaTheme="majorEastAsia" w:hAnsi="Arial" w:cstheme="majorBidi"/>
      <w:b/>
      <w:color w:val="000000" w:themeColor="text1"/>
      <w:sz w:val="24"/>
      <w:szCs w:val="32"/>
    </w:rPr>
  </w:style>
  <w:style w:type="paragraph" w:styleId="Subttulo">
    <w:name w:val="Subtitle"/>
    <w:basedOn w:val="Normal"/>
    <w:next w:val="Normal"/>
    <w:link w:val="SubttuloChar"/>
    <w:autoRedefine/>
    <w:uiPriority w:val="11"/>
    <w:qFormat/>
    <w:rsid w:val="005872E7"/>
    <w:pPr>
      <w:numPr>
        <w:ilvl w:val="1"/>
      </w:numPr>
    </w:pPr>
    <w:rPr>
      <w:rFonts w:eastAsiaTheme="minorEastAsia"/>
      <w:b/>
      <w:color w:val="404040" w:themeColor="text1" w:themeTint="BF"/>
      <w:spacing w:val="15"/>
    </w:rPr>
  </w:style>
  <w:style w:type="character" w:customStyle="1" w:styleId="SubttuloChar">
    <w:name w:val="Subtítulo Char"/>
    <w:basedOn w:val="Fontepargpadro"/>
    <w:link w:val="Subttulo"/>
    <w:uiPriority w:val="11"/>
    <w:rsid w:val="005872E7"/>
    <w:rPr>
      <w:rFonts w:ascii="Arial" w:eastAsiaTheme="minorEastAsia" w:hAnsi="Arial"/>
      <w:b/>
      <w:color w:val="404040" w:themeColor="text1" w:themeTint="BF"/>
      <w:spacing w:val="15"/>
      <w:sz w:val="24"/>
    </w:rPr>
  </w:style>
  <w:style w:type="character" w:customStyle="1" w:styleId="Ttulo2Char">
    <w:name w:val="Título 2 Char"/>
    <w:basedOn w:val="Fontepargpadro"/>
    <w:link w:val="Ttulo2"/>
    <w:uiPriority w:val="9"/>
    <w:rsid w:val="00A43C3C"/>
    <w:rPr>
      <w:rFonts w:ascii="Arial" w:eastAsiaTheme="majorEastAsia" w:hAnsi="Arial" w:cstheme="majorBidi"/>
      <w:b/>
      <w:color w:val="000000" w:themeColor="text1"/>
      <w:sz w:val="24"/>
      <w:szCs w:val="26"/>
    </w:rPr>
  </w:style>
  <w:style w:type="character" w:customStyle="1" w:styleId="Ttulo3Char">
    <w:name w:val="Título 3 Char"/>
    <w:basedOn w:val="Fontepargpadro"/>
    <w:link w:val="Ttulo3"/>
    <w:uiPriority w:val="9"/>
    <w:rsid w:val="00A94E75"/>
    <w:rPr>
      <w:rFonts w:ascii="Arial" w:eastAsiaTheme="majorEastAsia" w:hAnsi="Arial" w:cstheme="majorBidi"/>
      <w:b/>
      <w:color w:val="000000" w:themeColor="text1"/>
      <w:sz w:val="24"/>
      <w:szCs w:val="24"/>
    </w:rPr>
  </w:style>
  <w:style w:type="character" w:customStyle="1" w:styleId="Ttulo4Char">
    <w:name w:val="Título 4 Char"/>
    <w:basedOn w:val="Fontepargpadro"/>
    <w:link w:val="Ttulo4"/>
    <w:uiPriority w:val="9"/>
    <w:rsid w:val="003312F5"/>
    <w:rPr>
      <w:rFonts w:ascii="Arial" w:eastAsiaTheme="majorEastAsia" w:hAnsi="Arial" w:cstheme="majorBidi"/>
      <w:b/>
      <w:iCs/>
      <w:color w:val="000000" w:themeColor="text1"/>
      <w:sz w:val="24"/>
    </w:rPr>
  </w:style>
  <w:style w:type="character" w:customStyle="1" w:styleId="Ttulo5Char">
    <w:name w:val="Título 5 Char"/>
    <w:basedOn w:val="Fontepargpadro"/>
    <w:link w:val="Ttulo5"/>
    <w:uiPriority w:val="9"/>
    <w:semiHidden/>
    <w:rsid w:val="00437925"/>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uiPriority w:val="9"/>
    <w:semiHidden/>
    <w:rsid w:val="00437925"/>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uiPriority w:val="9"/>
    <w:semiHidden/>
    <w:rsid w:val="00437925"/>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437925"/>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37925"/>
    <w:rPr>
      <w:rFonts w:asciiTheme="majorHAnsi" w:eastAsiaTheme="majorEastAsia" w:hAnsiTheme="majorHAnsi" w:cstheme="majorBidi"/>
      <w:i/>
      <w:iCs/>
      <w:color w:val="272727" w:themeColor="text1" w:themeTint="D8"/>
      <w:sz w:val="21"/>
      <w:szCs w:val="21"/>
    </w:rPr>
  </w:style>
  <w:style w:type="paragraph" w:styleId="Cabealho">
    <w:name w:val="header"/>
    <w:basedOn w:val="Normal"/>
    <w:link w:val="CabealhoChar"/>
    <w:uiPriority w:val="99"/>
    <w:unhideWhenUsed/>
    <w:rsid w:val="00B55F6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55F66"/>
    <w:rPr>
      <w:rFonts w:ascii="Arial" w:hAnsi="Arial"/>
      <w:sz w:val="24"/>
    </w:rPr>
  </w:style>
  <w:style w:type="paragraph" w:styleId="Rodap">
    <w:name w:val="footer"/>
    <w:basedOn w:val="Normal"/>
    <w:link w:val="RodapChar"/>
    <w:uiPriority w:val="99"/>
    <w:unhideWhenUsed/>
    <w:rsid w:val="00B55F66"/>
    <w:pPr>
      <w:tabs>
        <w:tab w:val="center" w:pos="4252"/>
        <w:tab w:val="right" w:pos="8504"/>
      </w:tabs>
      <w:spacing w:after="0" w:line="240" w:lineRule="auto"/>
    </w:pPr>
  </w:style>
  <w:style w:type="character" w:customStyle="1" w:styleId="RodapChar">
    <w:name w:val="Rodapé Char"/>
    <w:basedOn w:val="Fontepargpadro"/>
    <w:link w:val="Rodap"/>
    <w:uiPriority w:val="99"/>
    <w:rsid w:val="00B55F66"/>
    <w:rPr>
      <w:rFonts w:ascii="Arial" w:hAnsi="Arial"/>
      <w:sz w:val="24"/>
    </w:rPr>
  </w:style>
  <w:style w:type="paragraph" w:styleId="PargrafodaLista">
    <w:name w:val="List Paragraph"/>
    <w:basedOn w:val="Normal"/>
    <w:autoRedefine/>
    <w:uiPriority w:val="34"/>
    <w:qFormat/>
    <w:rsid w:val="00814A86"/>
    <w:pPr>
      <w:numPr>
        <w:numId w:val="37"/>
      </w:numPr>
      <w:spacing w:after="200" w:line="276" w:lineRule="auto"/>
      <w:contextualSpacing/>
    </w:pPr>
    <w:rPr>
      <w:rFonts w:eastAsiaTheme="minorEastAsia"/>
      <w:kern w:val="0"/>
      <w:lang w:eastAsia="pt-BR"/>
    </w:rPr>
  </w:style>
  <w:style w:type="paragraph" w:styleId="CabealhodoSumrio">
    <w:name w:val="TOC Heading"/>
    <w:basedOn w:val="Ttulo1"/>
    <w:next w:val="Normal"/>
    <w:uiPriority w:val="39"/>
    <w:unhideWhenUsed/>
    <w:qFormat/>
    <w:rsid w:val="00B55F66"/>
    <w:pPr>
      <w:numPr>
        <w:numId w:val="0"/>
      </w:numPr>
      <w:outlineLvl w:val="9"/>
    </w:pPr>
    <w:rPr>
      <w:rFonts w:asciiTheme="majorHAnsi" w:eastAsia="Arial" w:hAnsiTheme="majorHAnsi" w:cs="Arial"/>
      <w:b w:val="0"/>
      <w:bCs/>
      <w:color w:val="2F5496" w:themeColor="accent1" w:themeShade="BF"/>
      <w:kern w:val="0"/>
      <w:sz w:val="32"/>
      <w:szCs w:val="24"/>
      <w:lang w:eastAsia="pt-BR"/>
    </w:rPr>
  </w:style>
  <w:style w:type="paragraph" w:styleId="Sumrio1">
    <w:name w:val="toc 1"/>
    <w:basedOn w:val="Sumrio2"/>
    <w:next w:val="Sumrio2"/>
    <w:autoRedefine/>
    <w:uiPriority w:val="39"/>
    <w:unhideWhenUsed/>
    <w:rsid w:val="007F7442"/>
    <w:pPr>
      <w:tabs>
        <w:tab w:val="left" w:pos="440"/>
        <w:tab w:val="right" w:leader="dot" w:pos="9061"/>
      </w:tabs>
    </w:pPr>
    <w:rPr>
      <w:bCs/>
      <w:noProof/>
      <w:color w:val="000000" w:themeColor="text1"/>
    </w:rPr>
  </w:style>
  <w:style w:type="paragraph" w:styleId="Sumrio2">
    <w:name w:val="toc 2"/>
    <w:basedOn w:val="Normal"/>
    <w:next w:val="Normal"/>
    <w:autoRedefine/>
    <w:uiPriority w:val="39"/>
    <w:unhideWhenUsed/>
    <w:rsid w:val="007F7442"/>
    <w:pPr>
      <w:spacing w:after="100"/>
    </w:pPr>
  </w:style>
  <w:style w:type="paragraph" w:styleId="Sumrio3">
    <w:name w:val="toc 3"/>
    <w:basedOn w:val="Normal"/>
    <w:next w:val="Normal"/>
    <w:autoRedefine/>
    <w:uiPriority w:val="39"/>
    <w:unhideWhenUsed/>
    <w:rsid w:val="007F7442"/>
    <w:pPr>
      <w:spacing w:after="100"/>
    </w:pPr>
  </w:style>
  <w:style w:type="character" w:styleId="Hyperlink">
    <w:name w:val="Hyperlink"/>
    <w:basedOn w:val="Fontepargpadro"/>
    <w:uiPriority w:val="99"/>
    <w:unhideWhenUsed/>
    <w:rsid w:val="00B55F66"/>
    <w:rPr>
      <w:color w:val="0563C1" w:themeColor="hyperlink"/>
      <w:u w:val="single"/>
    </w:rPr>
  </w:style>
  <w:style w:type="paragraph" w:customStyle="1" w:styleId="paragraph">
    <w:name w:val="paragraph"/>
    <w:basedOn w:val="Normal"/>
    <w:rsid w:val="00B55F66"/>
    <w:pPr>
      <w:spacing w:before="100" w:beforeAutospacing="1" w:after="100" w:afterAutospacing="1" w:line="240" w:lineRule="auto"/>
    </w:pPr>
    <w:rPr>
      <w:rFonts w:ascii="Times New Roman" w:eastAsia="Times New Roman" w:hAnsi="Times New Roman" w:cs="Times New Roman"/>
      <w:kern w:val="0"/>
      <w:szCs w:val="24"/>
      <w:lang w:eastAsia="pt-BR"/>
    </w:rPr>
  </w:style>
  <w:style w:type="character" w:customStyle="1" w:styleId="normaltextrun">
    <w:name w:val="normaltextrun"/>
    <w:basedOn w:val="Fontepargpadro"/>
    <w:rsid w:val="00B55F66"/>
  </w:style>
  <w:style w:type="character" w:customStyle="1" w:styleId="eop">
    <w:name w:val="eop"/>
    <w:basedOn w:val="Fontepargpadro"/>
    <w:rsid w:val="00B55F66"/>
  </w:style>
  <w:style w:type="paragraph" w:styleId="NormalWeb">
    <w:name w:val="Normal (Web)"/>
    <w:basedOn w:val="Normal"/>
    <w:link w:val="NormalWebChar"/>
    <w:uiPriority w:val="99"/>
    <w:unhideWhenUsed/>
    <w:rsid w:val="00B55F66"/>
    <w:pPr>
      <w:spacing w:before="100" w:beforeAutospacing="1" w:after="100" w:afterAutospacing="1" w:line="240" w:lineRule="auto"/>
    </w:pPr>
    <w:rPr>
      <w:rFonts w:ascii="Times New Roman" w:eastAsia="Times New Roman" w:hAnsi="Times New Roman" w:cs="Times New Roman"/>
      <w:kern w:val="0"/>
      <w:szCs w:val="24"/>
      <w:lang w:eastAsia="pt-BR"/>
    </w:rPr>
  </w:style>
  <w:style w:type="paragraph" w:customStyle="1" w:styleId="Default">
    <w:name w:val="Default"/>
    <w:basedOn w:val="Normal"/>
    <w:uiPriority w:val="1"/>
    <w:rsid w:val="00B55F66"/>
    <w:pPr>
      <w:spacing w:after="0"/>
    </w:pPr>
    <w:rPr>
      <w:rFonts w:eastAsiaTheme="minorEastAsia" w:cs="Arial"/>
      <w:color w:val="000000" w:themeColor="text1"/>
    </w:rPr>
  </w:style>
  <w:style w:type="table" w:styleId="Tabelacomgrade">
    <w:name w:val="Table Grid"/>
    <w:basedOn w:val="Tabelanormal"/>
    <w:uiPriority w:val="59"/>
    <w:rsid w:val="00B55F6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emEspaamento">
    <w:name w:val="No Spacing"/>
    <w:uiPriority w:val="1"/>
    <w:qFormat/>
    <w:rsid w:val="00B55F66"/>
    <w:pPr>
      <w:spacing w:after="0" w:line="240" w:lineRule="auto"/>
    </w:pPr>
  </w:style>
  <w:style w:type="paragraph" w:styleId="Textodecomentrio">
    <w:name w:val="annotation text"/>
    <w:basedOn w:val="Normal"/>
    <w:link w:val="TextodecomentrioChar"/>
    <w:uiPriority w:val="99"/>
    <w:unhideWhenUsed/>
    <w:rsid w:val="00B55F66"/>
    <w:pPr>
      <w:spacing w:line="240" w:lineRule="auto"/>
    </w:pPr>
    <w:rPr>
      <w:sz w:val="20"/>
      <w:szCs w:val="20"/>
    </w:rPr>
  </w:style>
  <w:style w:type="character" w:customStyle="1" w:styleId="TextodecomentrioChar">
    <w:name w:val="Texto de comentário Char"/>
    <w:basedOn w:val="Fontepargpadro"/>
    <w:link w:val="Textodecomentrio"/>
    <w:uiPriority w:val="99"/>
    <w:rsid w:val="00B55F66"/>
    <w:rPr>
      <w:rFonts w:ascii="Arial" w:hAnsi="Arial"/>
      <w:sz w:val="20"/>
      <w:szCs w:val="20"/>
    </w:rPr>
  </w:style>
  <w:style w:type="character" w:styleId="Refdecomentrio">
    <w:name w:val="annotation reference"/>
    <w:basedOn w:val="Fontepargpadro"/>
    <w:uiPriority w:val="99"/>
    <w:semiHidden/>
    <w:unhideWhenUsed/>
    <w:rsid w:val="00B55F66"/>
    <w:rPr>
      <w:sz w:val="16"/>
      <w:szCs w:val="16"/>
    </w:rPr>
  </w:style>
  <w:style w:type="paragraph" w:styleId="Bibliografia">
    <w:name w:val="Bibliography"/>
    <w:basedOn w:val="Normal"/>
    <w:next w:val="Normal"/>
    <w:uiPriority w:val="37"/>
    <w:unhideWhenUsed/>
    <w:rsid w:val="00B55F66"/>
  </w:style>
  <w:style w:type="character" w:styleId="HiperlinkVisitado">
    <w:name w:val="FollowedHyperlink"/>
    <w:basedOn w:val="Fontepargpadro"/>
    <w:uiPriority w:val="99"/>
    <w:semiHidden/>
    <w:unhideWhenUsed/>
    <w:rsid w:val="00B55F66"/>
    <w:rPr>
      <w:color w:val="954F72" w:themeColor="followedHyperlink"/>
      <w:u w:val="single"/>
    </w:rPr>
  </w:style>
  <w:style w:type="paragraph" w:styleId="Assuntodocomentrio">
    <w:name w:val="annotation subject"/>
    <w:basedOn w:val="Textodecomentrio"/>
    <w:next w:val="Textodecomentrio"/>
    <w:link w:val="AssuntodocomentrioChar"/>
    <w:uiPriority w:val="99"/>
    <w:semiHidden/>
    <w:unhideWhenUsed/>
    <w:rsid w:val="00B55F66"/>
    <w:rPr>
      <w:b/>
      <w:bCs/>
    </w:rPr>
  </w:style>
  <w:style w:type="character" w:customStyle="1" w:styleId="AssuntodocomentrioChar">
    <w:name w:val="Assunto do comentário Char"/>
    <w:basedOn w:val="TextodecomentrioChar"/>
    <w:link w:val="Assuntodocomentrio"/>
    <w:uiPriority w:val="99"/>
    <w:semiHidden/>
    <w:rsid w:val="00B55F66"/>
    <w:rPr>
      <w:rFonts w:ascii="Arial" w:hAnsi="Arial"/>
      <w:b/>
      <w:bCs/>
      <w:sz w:val="20"/>
      <w:szCs w:val="20"/>
    </w:rPr>
  </w:style>
  <w:style w:type="paragraph" w:styleId="Textodebalo">
    <w:name w:val="Balloon Text"/>
    <w:basedOn w:val="Normal"/>
    <w:link w:val="TextodebaloChar"/>
    <w:uiPriority w:val="99"/>
    <w:semiHidden/>
    <w:unhideWhenUsed/>
    <w:rsid w:val="00B55F6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55F66"/>
    <w:rPr>
      <w:rFonts w:ascii="Segoe UI" w:hAnsi="Segoe UI" w:cs="Segoe UI"/>
      <w:sz w:val="18"/>
      <w:szCs w:val="18"/>
    </w:rPr>
  </w:style>
  <w:style w:type="character" w:styleId="Forte">
    <w:name w:val="Strong"/>
    <w:basedOn w:val="Fontepargpadro"/>
    <w:uiPriority w:val="22"/>
    <w:qFormat/>
    <w:rsid w:val="00B55F66"/>
    <w:rPr>
      <w:b/>
      <w:bCs/>
    </w:rPr>
  </w:style>
  <w:style w:type="paragraph" w:styleId="Legenda">
    <w:name w:val="caption"/>
    <w:basedOn w:val="Normal"/>
    <w:next w:val="Normal"/>
    <w:uiPriority w:val="35"/>
    <w:unhideWhenUsed/>
    <w:qFormat/>
    <w:rsid w:val="00B55F66"/>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B55F66"/>
    <w:pPr>
      <w:spacing w:after="0"/>
    </w:pPr>
  </w:style>
  <w:style w:type="character" w:customStyle="1" w:styleId="MenoPendente1">
    <w:name w:val="Menção Pendente1"/>
    <w:basedOn w:val="Fontepargpadro"/>
    <w:uiPriority w:val="99"/>
    <w:semiHidden/>
    <w:unhideWhenUsed/>
    <w:rsid w:val="00B55F66"/>
    <w:rPr>
      <w:color w:val="605E5C"/>
      <w:shd w:val="clear" w:color="auto" w:fill="E1DFDD"/>
    </w:rPr>
  </w:style>
  <w:style w:type="character" w:customStyle="1" w:styleId="cskcde">
    <w:name w:val="cskcde"/>
    <w:basedOn w:val="Fontepargpadro"/>
    <w:rsid w:val="00B55F66"/>
  </w:style>
  <w:style w:type="paragraph" w:styleId="Reviso">
    <w:name w:val="Revision"/>
    <w:hidden/>
    <w:uiPriority w:val="99"/>
    <w:semiHidden/>
    <w:rsid w:val="00B55F66"/>
    <w:pPr>
      <w:spacing w:after="0" w:line="240" w:lineRule="auto"/>
    </w:pPr>
    <w:rPr>
      <w:rFonts w:ascii="Arial" w:hAnsi="Arial"/>
      <w:sz w:val="24"/>
    </w:rPr>
  </w:style>
  <w:style w:type="character" w:customStyle="1" w:styleId="ui-provider">
    <w:name w:val="ui-provider"/>
    <w:basedOn w:val="Fontepargpadro"/>
    <w:rsid w:val="00717279"/>
  </w:style>
  <w:style w:type="character" w:styleId="nfase">
    <w:name w:val="Emphasis"/>
    <w:basedOn w:val="Fontepargpadro"/>
    <w:uiPriority w:val="20"/>
    <w:qFormat/>
    <w:rsid w:val="009A6430"/>
    <w:rPr>
      <w:i/>
      <w:iCs/>
    </w:rPr>
  </w:style>
  <w:style w:type="character" w:customStyle="1" w:styleId="Estilo2Char">
    <w:name w:val="Estilo2 Char"/>
    <w:basedOn w:val="Fontepargpadro"/>
    <w:link w:val="Estilo2"/>
    <w:locked/>
    <w:rsid w:val="00D6623B"/>
    <w:rPr>
      <w:rFonts w:ascii="Arial" w:hAnsi="Arial" w:cs="Arial"/>
      <w:sz w:val="24"/>
      <w:szCs w:val="24"/>
    </w:rPr>
  </w:style>
  <w:style w:type="paragraph" w:customStyle="1" w:styleId="Estilo2">
    <w:name w:val="Estilo2"/>
    <w:basedOn w:val="Normal"/>
    <w:link w:val="Estilo2Char"/>
    <w:qFormat/>
    <w:rsid w:val="00D6623B"/>
    <w:pPr>
      <w:spacing w:after="120"/>
    </w:pPr>
    <w:rPr>
      <w:rFonts w:cs="Arial"/>
      <w:szCs w:val="24"/>
    </w:rPr>
  </w:style>
  <w:style w:type="character" w:customStyle="1" w:styleId="citation-0">
    <w:name w:val="citation-0"/>
    <w:basedOn w:val="Fontepargpadro"/>
    <w:rsid w:val="001C2BFE"/>
  </w:style>
  <w:style w:type="character" w:customStyle="1" w:styleId="MenoPendente2">
    <w:name w:val="Menção Pendente2"/>
    <w:basedOn w:val="Fontepargpadro"/>
    <w:uiPriority w:val="99"/>
    <w:semiHidden/>
    <w:unhideWhenUsed/>
    <w:rsid w:val="00D60447"/>
    <w:rPr>
      <w:color w:val="605E5C"/>
      <w:shd w:val="clear" w:color="auto" w:fill="E1DFDD"/>
    </w:rPr>
  </w:style>
  <w:style w:type="character" w:customStyle="1" w:styleId="UnresolvedMention1">
    <w:name w:val="Unresolved Mention1"/>
    <w:basedOn w:val="Fontepargpadro"/>
    <w:uiPriority w:val="99"/>
    <w:semiHidden/>
    <w:unhideWhenUsed/>
    <w:rsid w:val="00AA099B"/>
    <w:rPr>
      <w:color w:val="605E5C"/>
      <w:shd w:val="clear" w:color="auto" w:fill="E1DFDD"/>
    </w:rPr>
  </w:style>
  <w:style w:type="character" w:customStyle="1" w:styleId="UnresolvedMention">
    <w:name w:val="Unresolved Mention"/>
    <w:basedOn w:val="Fontepargpadro"/>
    <w:uiPriority w:val="99"/>
    <w:semiHidden/>
    <w:unhideWhenUsed/>
    <w:rsid w:val="0094079B"/>
    <w:rPr>
      <w:color w:val="605E5C"/>
      <w:shd w:val="clear" w:color="auto" w:fill="E1DFDD"/>
    </w:rPr>
  </w:style>
  <w:style w:type="character" w:customStyle="1" w:styleId="NormalWebChar">
    <w:name w:val="Normal (Web) Char"/>
    <w:basedOn w:val="Fontepargpadro"/>
    <w:link w:val="NormalWeb"/>
    <w:uiPriority w:val="99"/>
    <w:locked/>
    <w:rsid w:val="00106591"/>
    <w:rPr>
      <w:rFonts w:ascii="Times New Roman" w:eastAsia="Times New Roman" w:hAnsi="Times New Roman" w:cs="Times New Roman"/>
      <w:kern w:val="0"/>
      <w:sz w:val="24"/>
      <w:szCs w:val="24"/>
      <w:lang w:eastAsia="pt-BR"/>
    </w:rPr>
  </w:style>
  <w:style w:type="paragraph" w:styleId="Pr-formataoHTML">
    <w:name w:val="HTML Preformatted"/>
    <w:basedOn w:val="Normal"/>
    <w:link w:val="Pr-formataoHTMLChar"/>
    <w:uiPriority w:val="99"/>
    <w:semiHidden/>
    <w:unhideWhenUsed/>
    <w:rsid w:val="00637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pt-BR"/>
      <w14:ligatures w14:val="none"/>
    </w:rPr>
  </w:style>
  <w:style w:type="character" w:customStyle="1" w:styleId="Pr-formataoHTMLChar">
    <w:name w:val="Pré-formatação HTML Char"/>
    <w:basedOn w:val="Fontepargpadro"/>
    <w:link w:val="Pr-formataoHTML"/>
    <w:uiPriority w:val="99"/>
    <w:semiHidden/>
    <w:rsid w:val="0063735B"/>
    <w:rPr>
      <w:rFonts w:ascii="Courier New" w:eastAsia="Times New Roman" w:hAnsi="Courier New" w:cs="Courier New"/>
      <w:kern w:val="0"/>
      <w:sz w:val="20"/>
      <w:szCs w:val="20"/>
      <w:lang w:eastAsia="pt-BR"/>
      <w14:ligatures w14:val="none"/>
    </w:rPr>
  </w:style>
  <w:style w:type="character" w:customStyle="1" w:styleId="y2iqfc">
    <w:name w:val="y2iqfc"/>
    <w:basedOn w:val="Fontepargpadro"/>
    <w:rsid w:val="0063735B"/>
  </w:style>
  <w:style w:type="paragraph" w:customStyle="1" w:styleId="pf0">
    <w:name w:val="pf0"/>
    <w:basedOn w:val="Normal"/>
    <w:rsid w:val="00465A25"/>
    <w:pPr>
      <w:spacing w:before="100" w:beforeAutospacing="1" w:after="100" w:afterAutospacing="1" w:line="240" w:lineRule="auto"/>
      <w:jc w:val="left"/>
    </w:pPr>
    <w:rPr>
      <w:rFonts w:ascii="Times New Roman" w:eastAsia="Times New Roman" w:hAnsi="Times New Roman" w:cs="Times New Roman"/>
      <w:kern w:val="0"/>
      <w:szCs w:val="24"/>
      <w:lang w:eastAsia="pt-BR"/>
      <w14:ligatures w14:val="none"/>
    </w:rPr>
  </w:style>
  <w:style w:type="character" w:customStyle="1" w:styleId="cf01">
    <w:name w:val="cf01"/>
    <w:basedOn w:val="Fontepargpadro"/>
    <w:rsid w:val="00465A25"/>
    <w:rPr>
      <w:rFonts w:ascii="Segoe UI" w:hAnsi="Segoe UI" w:cs="Segoe UI" w:hint="default"/>
      <w:sz w:val="18"/>
      <w:szCs w:val="18"/>
    </w:rPr>
  </w:style>
  <w:style w:type="character" w:customStyle="1" w:styleId="cf11">
    <w:name w:val="cf11"/>
    <w:basedOn w:val="Fontepargpadro"/>
    <w:rsid w:val="002E099E"/>
    <w:rPr>
      <w:rFonts w:ascii="Segoe UI" w:hAnsi="Segoe UI" w:cs="Segoe UI" w:hint="default"/>
      <w:i/>
      <w:iCs/>
      <w:sz w:val="18"/>
      <w:szCs w:val="18"/>
    </w:rPr>
  </w:style>
  <w:style w:type="character" w:customStyle="1" w:styleId="cf21">
    <w:name w:val="cf21"/>
    <w:basedOn w:val="Fontepargpadro"/>
    <w:rsid w:val="002E099E"/>
    <w:rPr>
      <w:rFonts w:ascii="Segoe UI" w:hAnsi="Segoe UI" w:cs="Segoe UI" w:hint="default"/>
      <w:b/>
      <w:bCs/>
      <w:i/>
      <w:iCs/>
      <w:sz w:val="18"/>
      <w:szCs w:val="18"/>
    </w:rPr>
  </w:style>
  <w:style w:type="paragraph" w:customStyle="1" w:styleId="messagelistitem6a4fb">
    <w:name w:val="messagelistitem__6a4fb"/>
    <w:basedOn w:val="Normal"/>
    <w:rsid w:val="002E099E"/>
    <w:pPr>
      <w:spacing w:before="100" w:beforeAutospacing="1" w:after="100" w:afterAutospacing="1" w:line="240" w:lineRule="auto"/>
      <w:jc w:val="left"/>
    </w:pPr>
    <w:rPr>
      <w:rFonts w:ascii="Times New Roman" w:eastAsia="Times New Roman" w:hAnsi="Times New Roman" w:cs="Times New Roman"/>
      <w:kern w:val="0"/>
      <w:szCs w:val="24"/>
      <w:lang w:eastAsia="pt-BR"/>
      <w14:ligatures w14:val="none"/>
    </w:rPr>
  </w:style>
  <w:style w:type="paragraph" w:styleId="Partesuperior-zdoformulrio">
    <w:name w:val="HTML Top of Form"/>
    <w:basedOn w:val="Normal"/>
    <w:next w:val="Normal"/>
    <w:link w:val="Partesuperior-zdoformulrioChar"/>
    <w:hidden/>
    <w:uiPriority w:val="99"/>
    <w:semiHidden/>
    <w:unhideWhenUsed/>
    <w:rsid w:val="002E099E"/>
    <w:pPr>
      <w:pBdr>
        <w:bottom w:val="single" w:sz="6" w:space="1" w:color="auto"/>
      </w:pBdr>
      <w:spacing w:after="0" w:line="240" w:lineRule="auto"/>
      <w:jc w:val="center"/>
    </w:pPr>
    <w:rPr>
      <w:rFonts w:eastAsia="Times New Roman" w:cs="Arial"/>
      <w:vanish/>
      <w:kern w:val="0"/>
      <w:sz w:val="16"/>
      <w:szCs w:val="16"/>
      <w:lang w:eastAsia="pt-BR"/>
      <w14:ligatures w14:val="none"/>
    </w:rPr>
  </w:style>
  <w:style w:type="character" w:customStyle="1" w:styleId="Partesuperior-zdoformulrioChar">
    <w:name w:val="Parte superior-z do formulário Char"/>
    <w:basedOn w:val="Fontepargpadro"/>
    <w:link w:val="Partesuperior-zdoformulrio"/>
    <w:uiPriority w:val="99"/>
    <w:semiHidden/>
    <w:rsid w:val="002E099E"/>
    <w:rPr>
      <w:rFonts w:ascii="Arial" w:eastAsia="Times New Roman" w:hAnsi="Arial" w:cs="Arial"/>
      <w:vanish/>
      <w:kern w:val="0"/>
      <w:sz w:val="16"/>
      <w:szCs w:val="16"/>
      <w:lang w:eastAsia="pt-B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16975">
      <w:bodyDiv w:val="1"/>
      <w:marLeft w:val="0"/>
      <w:marRight w:val="0"/>
      <w:marTop w:val="0"/>
      <w:marBottom w:val="0"/>
      <w:divBdr>
        <w:top w:val="none" w:sz="0" w:space="0" w:color="auto"/>
        <w:left w:val="none" w:sz="0" w:space="0" w:color="auto"/>
        <w:bottom w:val="none" w:sz="0" w:space="0" w:color="auto"/>
        <w:right w:val="none" w:sz="0" w:space="0" w:color="auto"/>
      </w:divBdr>
    </w:div>
    <w:div w:id="59256189">
      <w:bodyDiv w:val="1"/>
      <w:marLeft w:val="0"/>
      <w:marRight w:val="0"/>
      <w:marTop w:val="0"/>
      <w:marBottom w:val="0"/>
      <w:divBdr>
        <w:top w:val="none" w:sz="0" w:space="0" w:color="auto"/>
        <w:left w:val="none" w:sz="0" w:space="0" w:color="auto"/>
        <w:bottom w:val="none" w:sz="0" w:space="0" w:color="auto"/>
        <w:right w:val="none" w:sz="0" w:space="0" w:color="auto"/>
      </w:divBdr>
      <w:divsChild>
        <w:div w:id="259023592">
          <w:marLeft w:val="0"/>
          <w:marRight w:val="0"/>
          <w:marTop w:val="0"/>
          <w:marBottom w:val="0"/>
          <w:divBdr>
            <w:top w:val="none" w:sz="0" w:space="0" w:color="auto"/>
            <w:left w:val="none" w:sz="0" w:space="0" w:color="auto"/>
            <w:bottom w:val="none" w:sz="0" w:space="0" w:color="auto"/>
            <w:right w:val="none" w:sz="0" w:space="0" w:color="auto"/>
          </w:divBdr>
        </w:div>
      </w:divsChild>
    </w:div>
    <w:div w:id="70012350">
      <w:bodyDiv w:val="1"/>
      <w:marLeft w:val="0"/>
      <w:marRight w:val="0"/>
      <w:marTop w:val="0"/>
      <w:marBottom w:val="0"/>
      <w:divBdr>
        <w:top w:val="none" w:sz="0" w:space="0" w:color="auto"/>
        <w:left w:val="none" w:sz="0" w:space="0" w:color="auto"/>
        <w:bottom w:val="none" w:sz="0" w:space="0" w:color="auto"/>
        <w:right w:val="none" w:sz="0" w:space="0" w:color="auto"/>
      </w:divBdr>
      <w:divsChild>
        <w:div w:id="1442605287">
          <w:marLeft w:val="0"/>
          <w:marRight w:val="0"/>
          <w:marTop w:val="0"/>
          <w:marBottom w:val="0"/>
          <w:divBdr>
            <w:top w:val="none" w:sz="0" w:space="0" w:color="auto"/>
            <w:left w:val="none" w:sz="0" w:space="0" w:color="auto"/>
            <w:bottom w:val="none" w:sz="0" w:space="0" w:color="auto"/>
            <w:right w:val="none" w:sz="0" w:space="0" w:color="auto"/>
          </w:divBdr>
        </w:div>
      </w:divsChild>
    </w:div>
    <w:div w:id="78993037">
      <w:bodyDiv w:val="1"/>
      <w:marLeft w:val="0"/>
      <w:marRight w:val="0"/>
      <w:marTop w:val="0"/>
      <w:marBottom w:val="0"/>
      <w:divBdr>
        <w:top w:val="none" w:sz="0" w:space="0" w:color="auto"/>
        <w:left w:val="none" w:sz="0" w:space="0" w:color="auto"/>
        <w:bottom w:val="none" w:sz="0" w:space="0" w:color="auto"/>
        <w:right w:val="none" w:sz="0" w:space="0" w:color="auto"/>
      </w:divBdr>
      <w:divsChild>
        <w:div w:id="1997609539">
          <w:marLeft w:val="0"/>
          <w:marRight w:val="0"/>
          <w:marTop w:val="0"/>
          <w:marBottom w:val="0"/>
          <w:divBdr>
            <w:top w:val="none" w:sz="0" w:space="0" w:color="auto"/>
            <w:left w:val="none" w:sz="0" w:space="0" w:color="auto"/>
            <w:bottom w:val="none" w:sz="0" w:space="0" w:color="auto"/>
            <w:right w:val="none" w:sz="0" w:space="0" w:color="auto"/>
          </w:divBdr>
          <w:divsChild>
            <w:div w:id="1343434601">
              <w:marLeft w:val="0"/>
              <w:marRight w:val="0"/>
              <w:marTop w:val="0"/>
              <w:marBottom w:val="0"/>
              <w:divBdr>
                <w:top w:val="none" w:sz="0" w:space="0" w:color="auto"/>
                <w:left w:val="none" w:sz="0" w:space="0" w:color="auto"/>
                <w:bottom w:val="none" w:sz="0" w:space="0" w:color="auto"/>
                <w:right w:val="none" w:sz="0" w:space="0" w:color="auto"/>
              </w:divBdr>
            </w:div>
          </w:divsChild>
        </w:div>
        <w:div w:id="2012171540">
          <w:marLeft w:val="0"/>
          <w:marRight w:val="0"/>
          <w:marTop w:val="0"/>
          <w:marBottom w:val="0"/>
          <w:divBdr>
            <w:top w:val="none" w:sz="0" w:space="0" w:color="auto"/>
            <w:left w:val="none" w:sz="0" w:space="0" w:color="auto"/>
            <w:bottom w:val="none" w:sz="0" w:space="0" w:color="auto"/>
            <w:right w:val="none" w:sz="0" w:space="0" w:color="auto"/>
          </w:divBdr>
          <w:divsChild>
            <w:div w:id="78990284">
              <w:marLeft w:val="0"/>
              <w:marRight w:val="0"/>
              <w:marTop w:val="0"/>
              <w:marBottom w:val="0"/>
              <w:divBdr>
                <w:top w:val="none" w:sz="0" w:space="0" w:color="auto"/>
                <w:left w:val="none" w:sz="0" w:space="0" w:color="auto"/>
                <w:bottom w:val="none" w:sz="0" w:space="0" w:color="auto"/>
                <w:right w:val="none" w:sz="0" w:space="0" w:color="auto"/>
              </w:divBdr>
              <w:divsChild>
                <w:div w:id="51291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1855">
      <w:bodyDiv w:val="1"/>
      <w:marLeft w:val="0"/>
      <w:marRight w:val="0"/>
      <w:marTop w:val="0"/>
      <w:marBottom w:val="0"/>
      <w:divBdr>
        <w:top w:val="none" w:sz="0" w:space="0" w:color="auto"/>
        <w:left w:val="none" w:sz="0" w:space="0" w:color="auto"/>
        <w:bottom w:val="none" w:sz="0" w:space="0" w:color="auto"/>
        <w:right w:val="none" w:sz="0" w:space="0" w:color="auto"/>
      </w:divBdr>
      <w:divsChild>
        <w:div w:id="1644579982">
          <w:marLeft w:val="0"/>
          <w:marRight w:val="0"/>
          <w:marTop w:val="0"/>
          <w:marBottom w:val="0"/>
          <w:divBdr>
            <w:top w:val="none" w:sz="0" w:space="0" w:color="auto"/>
            <w:left w:val="none" w:sz="0" w:space="0" w:color="auto"/>
            <w:bottom w:val="none" w:sz="0" w:space="0" w:color="auto"/>
            <w:right w:val="none" w:sz="0" w:space="0" w:color="auto"/>
          </w:divBdr>
          <w:divsChild>
            <w:div w:id="18513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8915">
      <w:bodyDiv w:val="1"/>
      <w:marLeft w:val="0"/>
      <w:marRight w:val="0"/>
      <w:marTop w:val="0"/>
      <w:marBottom w:val="0"/>
      <w:divBdr>
        <w:top w:val="none" w:sz="0" w:space="0" w:color="auto"/>
        <w:left w:val="none" w:sz="0" w:space="0" w:color="auto"/>
        <w:bottom w:val="none" w:sz="0" w:space="0" w:color="auto"/>
        <w:right w:val="none" w:sz="0" w:space="0" w:color="auto"/>
      </w:divBdr>
      <w:divsChild>
        <w:div w:id="1291059877">
          <w:marLeft w:val="0"/>
          <w:marRight w:val="0"/>
          <w:marTop w:val="0"/>
          <w:marBottom w:val="0"/>
          <w:divBdr>
            <w:top w:val="none" w:sz="0" w:space="0" w:color="auto"/>
            <w:left w:val="none" w:sz="0" w:space="0" w:color="auto"/>
            <w:bottom w:val="none" w:sz="0" w:space="0" w:color="auto"/>
            <w:right w:val="none" w:sz="0" w:space="0" w:color="auto"/>
          </w:divBdr>
        </w:div>
      </w:divsChild>
    </w:div>
    <w:div w:id="257520793">
      <w:bodyDiv w:val="1"/>
      <w:marLeft w:val="0"/>
      <w:marRight w:val="0"/>
      <w:marTop w:val="0"/>
      <w:marBottom w:val="0"/>
      <w:divBdr>
        <w:top w:val="none" w:sz="0" w:space="0" w:color="auto"/>
        <w:left w:val="none" w:sz="0" w:space="0" w:color="auto"/>
        <w:bottom w:val="none" w:sz="0" w:space="0" w:color="auto"/>
        <w:right w:val="none" w:sz="0" w:space="0" w:color="auto"/>
      </w:divBdr>
      <w:divsChild>
        <w:div w:id="1561676762">
          <w:marLeft w:val="0"/>
          <w:marRight w:val="0"/>
          <w:marTop w:val="0"/>
          <w:marBottom w:val="0"/>
          <w:divBdr>
            <w:top w:val="none" w:sz="0" w:space="0" w:color="auto"/>
            <w:left w:val="none" w:sz="0" w:space="0" w:color="auto"/>
            <w:bottom w:val="none" w:sz="0" w:space="0" w:color="auto"/>
            <w:right w:val="none" w:sz="0" w:space="0" w:color="auto"/>
          </w:divBdr>
          <w:divsChild>
            <w:div w:id="14332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576556">
      <w:bodyDiv w:val="1"/>
      <w:marLeft w:val="0"/>
      <w:marRight w:val="0"/>
      <w:marTop w:val="0"/>
      <w:marBottom w:val="0"/>
      <w:divBdr>
        <w:top w:val="none" w:sz="0" w:space="0" w:color="auto"/>
        <w:left w:val="none" w:sz="0" w:space="0" w:color="auto"/>
        <w:bottom w:val="none" w:sz="0" w:space="0" w:color="auto"/>
        <w:right w:val="none" w:sz="0" w:space="0" w:color="auto"/>
      </w:divBdr>
      <w:divsChild>
        <w:div w:id="1670478116">
          <w:marLeft w:val="0"/>
          <w:marRight w:val="0"/>
          <w:marTop w:val="0"/>
          <w:marBottom w:val="0"/>
          <w:divBdr>
            <w:top w:val="none" w:sz="0" w:space="0" w:color="auto"/>
            <w:left w:val="none" w:sz="0" w:space="0" w:color="auto"/>
            <w:bottom w:val="none" w:sz="0" w:space="0" w:color="auto"/>
            <w:right w:val="none" w:sz="0" w:space="0" w:color="auto"/>
          </w:divBdr>
        </w:div>
      </w:divsChild>
    </w:div>
    <w:div w:id="266041599">
      <w:bodyDiv w:val="1"/>
      <w:marLeft w:val="0"/>
      <w:marRight w:val="0"/>
      <w:marTop w:val="0"/>
      <w:marBottom w:val="0"/>
      <w:divBdr>
        <w:top w:val="none" w:sz="0" w:space="0" w:color="auto"/>
        <w:left w:val="none" w:sz="0" w:space="0" w:color="auto"/>
        <w:bottom w:val="none" w:sz="0" w:space="0" w:color="auto"/>
        <w:right w:val="none" w:sz="0" w:space="0" w:color="auto"/>
      </w:divBdr>
    </w:div>
    <w:div w:id="297994681">
      <w:bodyDiv w:val="1"/>
      <w:marLeft w:val="0"/>
      <w:marRight w:val="0"/>
      <w:marTop w:val="0"/>
      <w:marBottom w:val="0"/>
      <w:divBdr>
        <w:top w:val="none" w:sz="0" w:space="0" w:color="auto"/>
        <w:left w:val="none" w:sz="0" w:space="0" w:color="auto"/>
        <w:bottom w:val="none" w:sz="0" w:space="0" w:color="auto"/>
        <w:right w:val="none" w:sz="0" w:space="0" w:color="auto"/>
      </w:divBdr>
    </w:div>
    <w:div w:id="358118030">
      <w:bodyDiv w:val="1"/>
      <w:marLeft w:val="0"/>
      <w:marRight w:val="0"/>
      <w:marTop w:val="0"/>
      <w:marBottom w:val="0"/>
      <w:divBdr>
        <w:top w:val="none" w:sz="0" w:space="0" w:color="auto"/>
        <w:left w:val="none" w:sz="0" w:space="0" w:color="auto"/>
        <w:bottom w:val="none" w:sz="0" w:space="0" w:color="auto"/>
        <w:right w:val="none" w:sz="0" w:space="0" w:color="auto"/>
      </w:divBdr>
      <w:divsChild>
        <w:div w:id="1726414912">
          <w:marLeft w:val="0"/>
          <w:marRight w:val="0"/>
          <w:marTop w:val="0"/>
          <w:marBottom w:val="0"/>
          <w:divBdr>
            <w:top w:val="none" w:sz="0" w:space="0" w:color="auto"/>
            <w:left w:val="none" w:sz="0" w:space="0" w:color="auto"/>
            <w:bottom w:val="none" w:sz="0" w:space="0" w:color="auto"/>
            <w:right w:val="none" w:sz="0" w:space="0" w:color="auto"/>
          </w:divBdr>
        </w:div>
      </w:divsChild>
    </w:div>
    <w:div w:id="444350823">
      <w:bodyDiv w:val="1"/>
      <w:marLeft w:val="0"/>
      <w:marRight w:val="0"/>
      <w:marTop w:val="0"/>
      <w:marBottom w:val="0"/>
      <w:divBdr>
        <w:top w:val="none" w:sz="0" w:space="0" w:color="auto"/>
        <w:left w:val="none" w:sz="0" w:space="0" w:color="auto"/>
        <w:bottom w:val="none" w:sz="0" w:space="0" w:color="auto"/>
        <w:right w:val="none" w:sz="0" w:space="0" w:color="auto"/>
      </w:divBdr>
      <w:divsChild>
        <w:div w:id="517699129">
          <w:marLeft w:val="0"/>
          <w:marRight w:val="0"/>
          <w:marTop w:val="0"/>
          <w:marBottom w:val="0"/>
          <w:divBdr>
            <w:top w:val="none" w:sz="0" w:space="0" w:color="auto"/>
            <w:left w:val="none" w:sz="0" w:space="0" w:color="auto"/>
            <w:bottom w:val="none" w:sz="0" w:space="0" w:color="auto"/>
            <w:right w:val="none" w:sz="0" w:space="0" w:color="auto"/>
          </w:divBdr>
          <w:divsChild>
            <w:div w:id="94130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6756">
      <w:bodyDiv w:val="1"/>
      <w:marLeft w:val="0"/>
      <w:marRight w:val="0"/>
      <w:marTop w:val="0"/>
      <w:marBottom w:val="0"/>
      <w:divBdr>
        <w:top w:val="none" w:sz="0" w:space="0" w:color="auto"/>
        <w:left w:val="none" w:sz="0" w:space="0" w:color="auto"/>
        <w:bottom w:val="none" w:sz="0" w:space="0" w:color="auto"/>
        <w:right w:val="none" w:sz="0" w:space="0" w:color="auto"/>
      </w:divBdr>
      <w:divsChild>
        <w:div w:id="1471364308">
          <w:marLeft w:val="0"/>
          <w:marRight w:val="0"/>
          <w:marTop w:val="0"/>
          <w:marBottom w:val="0"/>
          <w:divBdr>
            <w:top w:val="none" w:sz="0" w:space="0" w:color="auto"/>
            <w:left w:val="none" w:sz="0" w:space="0" w:color="auto"/>
            <w:bottom w:val="none" w:sz="0" w:space="0" w:color="auto"/>
            <w:right w:val="none" w:sz="0" w:space="0" w:color="auto"/>
          </w:divBdr>
        </w:div>
      </w:divsChild>
    </w:div>
    <w:div w:id="475411441">
      <w:bodyDiv w:val="1"/>
      <w:marLeft w:val="0"/>
      <w:marRight w:val="0"/>
      <w:marTop w:val="0"/>
      <w:marBottom w:val="0"/>
      <w:divBdr>
        <w:top w:val="none" w:sz="0" w:space="0" w:color="auto"/>
        <w:left w:val="none" w:sz="0" w:space="0" w:color="auto"/>
        <w:bottom w:val="none" w:sz="0" w:space="0" w:color="auto"/>
        <w:right w:val="none" w:sz="0" w:space="0" w:color="auto"/>
      </w:divBdr>
    </w:div>
    <w:div w:id="485975601">
      <w:bodyDiv w:val="1"/>
      <w:marLeft w:val="0"/>
      <w:marRight w:val="0"/>
      <w:marTop w:val="0"/>
      <w:marBottom w:val="0"/>
      <w:divBdr>
        <w:top w:val="none" w:sz="0" w:space="0" w:color="auto"/>
        <w:left w:val="none" w:sz="0" w:space="0" w:color="auto"/>
        <w:bottom w:val="none" w:sz="0" w:space="0" w:color="auto"/>
        <w:right w:val="none" w:sz="0" w:space="0" w:color="auto"/>
      </w:divBdr>
      <w:divsChild>
        <w:div w:id="92677857">
          <w:marLeft w:val="0"/>
          <w:marRight w:val="0"/>
          <w:marTop w:val="0"/>
          <w:marBottom w:val="0"/>
          <w:divBdr>
            <w:top w:val="none" w:sz="0" w:space="0" w:color="auto"/>
            <w:left w:val="none" w:sz="0" w:space="0" w:color="auto"/>
            <w:bottom w:val="none" w:sz="0" w:space="0" w:color="auto"/>
            <w:right w:val="none" w:sz="0" w:space="0" w:color="auto"/>
          </w:divBdr>
          <w:divsChild>
            <w:div w:id="832528678">
              <w:marLeft w:val="0"/>
              <w:marRight w:val="0"/>
              <w:marTop w:val="0"/>
              <w:marBottom w:val="0"/>
              <w:divBdr>
                <w:top w:val="none" w:sz="0" w:space="0" w:color="auto"/>
                <w:left w:val="none" w:sz="0" w:space="0" w:color="auto"/>
                <w:bottom w:val="none" w:sz="0" w:space="0" w:color="auto"/>
                <w:right w:val="none" w:sz="0" w:space="0" w:color="auto"/>
              </w:divBdr>
              <w:divsChild>
                <w:div w:id="25382721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830402">
      <w:bodyDiv w:val="1"/>
      <w:marLeft w:val="0"/>
      <w:marRight w:val="0"/>
      <w:marTop w:val="0"/>
      <w:marBottom w:val="0"/>
      <w:divBdr>
        <w:top w:val="none" w:sz="0" w:space="0" w:color="auto"/>
        <w:left w:val="none" w:sz="0" w:space="0" w:color="auto"/>
        <w:bottom w:val="none" w:sz="0" w:space="0" w:color="auto"/>
        <w:right w:val="none" w:sz="0" w:space="0" w:color="auto"/>
      </w:divBdr>
      <w:divsChild>
        <w:div w:id="1201939976">
          <w:marLeft w:val="0"/>
          <w:marRight w:val="0"/>
          <w:marTop w:val="0"/>
          <w:marBottom w:val="0"/>
          <w:divBdr>
            <w:top w:val="none" w:sz="0" w:space="0" w:color="auto"/>
            <w:left w:val="none" w:sz="0" w:space="0" w:color="auto"/>
            <w:bottom w:val="none" w:sz="0" w:space="0" w:color="auto"/>
            <w:right w:val="none" w:sz="0" w:space="0" w:color="auto"/>
          </w:divBdr>
          <w:divsChild>
            <w:div w:id="80898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1847">
      <w:bodyDiv w:val="1"/>
      <w:marLeft w:val="0"/>
      <w:marRight w:val="0"/>
      <w:marTop w:val="0"/>
      <w:marBottom w:val="0"/>
      <w:divBdr>
        <w:top w:val="none" w:sz="0" w:space="0" w:color="auto"/>
        <w:left w:val="none" w:sz="0" w:space="0" w:color="auto"/>
        <w:bottom w:val="none" w:sz="0" w:space="0" w:color="auto"/>
        <w:right w:val="none" w:sz="0" w:space="0" w:color="auto"/>
      </w:divBdr>
    </w:div>
    <w:div w:id="564876287">
      <w:bodyDiv w:val="1"/>
      <w:marLeft w:val="0"/>
      <w:marRight w:val="0"/>
      <w:marTop w:val="0"/>
      <w:marBottom w:val="0"/>
      <w:divBdr>
        <w:top w:val="none" w:sz="0" w:space="0" w:color="auto"/>
        <w:left w:val="none" w:sz="0" w:space="0" w:color="auto"/>
        <w:bottom w:val="none" w:sz="0" w:space="0" w:color="auto"/>
        <w:right w:val="none" w:sz="0" w:space="0" w:color="auto"/>
      </w:divBdr>
      <w:divsChild>
        <w:div w:id="1934513899">
          <w:marLeft w:val="0"/>
          <w:marRight w:val="0"/>
          <w:marTop w:val="0"/>
          <w:marBottom w:val="0"/>
          <w:divBdr>
            <w:top w:val="none" w:sz="0" w:space="0" w:color="auto"/>
            <w:left w:val="none" w:sz="0" w:space="0" w:color="auto"/>
            <w:bottom w:val="none" w:sz="0" w:space="0" w:color="auto"/>
            <w:right w:val="none" w:sz="0" w:space="0" w:color="auto"/>
          </w:divBdr>
          <w:divsChild>
            <w:div w:id="113024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55834">
      <w:bodyDiv w:val="1"/>
      <w:marLeft w:val="0"/>
      <w:marRight w:val="0"/>
      <w:marTop w:val="0"/>
      <w:marBottom w:val="0"/>
      <w:divBdr>
        <w:top w:val="none" w:sz="0" w:space="0" w:color="auto"/>
        <w:left w:val="none" w:sz="0" w:space="0" w:color="auto"/>
        <w:bottom w:val="none" w:sz="0" w:space="0" w:color="auto"/>
        <w:right w:val="none" w:sz="0" w:space="0" w:color="auto"/>
      </w:divBdr>
    </w:div>
    <w:div w:id="598760011">
      <w:bodyDiv w:val="1"/>
      <w:marLeft w:val="0"/>
      <w:marRight w:val="0"/>
      <w:marTop w:val="0"/>
      <w:marBottom w:val="0"/>
      <w:divBdr>
        <w:top w:val="none" w:sz="0" w:space="0" w:color="auto"/>
        <w:left w:val="none" w:sz="0" w:space="0" w:color="auto"/>
        <w:bottom w:val="none" w:sz="0" w:space="0" w:color="auto"/>
        <w:right w:val="none" w:sz="0" w:space="0" w:color="auto"/>
      </w:divBdr>
    </w:div>
    <w:div w:id="663094612">
      <w:bodyDiv w:val="1"/>
      <w:marLeft w:val="0"/>
      <w:marRight w:val="0"/>
      <w:marTop w:val="0"/>
      <w:marBottom w:val="0"/>
      <w:divBdr>
        <w:top w:val="none" w:sz="0" w:space="0" w:color="auto"/>
        <w:left w:val="none" w:sz="0" w:space="0" w:color="auto"/>
        <w:bottom w:val="none" w:sz="0" w:space="0" w:color="auto"/>
        <w:right w:val="none" w:sz="0" w:space="0" w:color="auto"/>
      </w:divBdr>
    </w:div>
    <w:div w:id="676350772">
      <w:bodyDiv w:val="1"/>
      <w:marLeft w:val="0"/>
      <w:marRight w:val="0"/>
      <w:marTop w:val="0"/>
      <w:marBottom w:val="0"/>
      <w:divBdr>
        <w:top w:val="none" w:sz="0" w:space="0" w:color="auto"/>
        <w:left w:val="none" w:sz="0" w:space="0" w:color="auto"/>
        <w:bottom w:val="none" w:sz="0" w:space="0" w:color="auto"/>
        <w:right w:val="none" w:sz="0" w:space="0" w:color="auto"/>
      </w:divBdr>
      <w:divsChild>
        <w:div w:id="666438498">
          <w:marLeft w:val="0"/>
          <w:marRight w:val="0"/>
          <w:marTop w:val="0"/>
          <w:marBottom w:val="0"/>
          <w:divBdr>
            <w:top w:val="none" w:sz="0" w:space="0" w:color="auto"/>
            <w:left w:val="none" w:sz="0" w:space="0" w:color="auto"/>
            <w:bottom w:val="none" w:sz="0" w:space="0" w:color="auto"/>
            <w:right w:val="none" w:sz="0" w:space="0" w:color="auto"/>
          </w:divBdr>
        </w:div>
      </w:divsChild>
    </w:div>
    <w:div w:id="734086290">
      <w:bodyDiv w:val="1"/>
      <w:marLeft w:val="0"/>
      <w:marRight w:val="0"/>
      <w:marTop w:val="0"/>
      <w:marBottom w:val="0"/>
      <w:divBdr>
        <w:top w:val="none" w:sz="0" w:space="0" w:color="auto"/>
        <w:left w:val="none" w:sz="0" w:space="0" w:color="auto"/>
        <w:bottom w:val="none" w:sz="0" w:space="0" w:color="auto"/>
        <w:right w:val="none" w:sz="0" w:space="0" w:color="auto"/>
      </w:divBdr>
    </w:div>
    <w:div w:id="736053273">
      <w:bodyDiv w:val="1"/>
      <w:marLeft w:val="0"/>
      <w:marRight w:val="0"/>
      <w:marTop w:val="0"/>
      <w:marBottom w:val="0"/>
      <w:divBdr>
        <w:top w:val="none" w:sz="0" w:space="0" w:color="auto"/>
        <w:left w:val="none" w:sz="0" w:space="0" w:color="auto"/>
        <w:bottom w:val="none" w:sz="0" w:space="0" w:color="auto"/>
        <w:right w:val="none" w:sz="0" w:space="0" w:color="auto"/>
      </w:divBdr>
      <w:divsChild>
        <w:div w:id="589194869">
          <w:marLeft w:val="0"/>
          <w:marRight w:val="0"/>
          <w:marTop w:val="0"/>
          <w:marBottom w:val="0"/>
          <w:divBdr>
            <w:top w:val="none" w:sz="0" w:space="0" w:color="auto"/>
            <w:left w:val="none" w:sz="0" w:space="0" w:color="auto"/>
            <w:bottom w:val="none" w:sz="0" w:space="0" w:color="auto"/>
            <w:right w:val="none" w:sz="0" w:space="0" w:color="auto"/>
          </w:divBdr>
          <w:divsChild>
            <w:div w:id="1728990781">
              <w:marLeft w:val="0"/>
              <w:marRight w:val="0"/>
              <w:marTop w:val="0"/>
              <w:marBottom w:val="0"/>
              <w:divBdr>
                <w:top w:val="none" w:sz="0" w:space="0" w:color="auto"/>
                <w:left w:val="none" w:sz="0" w:space="0" w:color="auto"/>
                <w:bottom w:val="none" w:sz="0" w:space="0" w:color="auto"/>
                <w:right w:val="none" w:sz="0" w:space="0" w:color="auto"/>
              </w:divBdr>
              <w:divsChild>
                <w:div w:id="26616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04915">
          <w:marLeft w:val="0"/>
          <w:marRight w:val="0"/>
          <w:marTop w:val="0"/>
          <w:marBottom w:val="0"/>
          <w:divBdr>
            <w:top w:val="none" w:sz="0" w:space="0" w:color="auto"/>
            <w:left w:val="none" w:sz="0" w:space="0" w:color="auto"/>
            <w:bottom w:val="none" w:sz="0" w:space="0" w:color="auto"/>
            <w:right w:val="none" w:sz="0" w:space="0" w:color="auto"/>
          </w:divBdr>
          <w:divsChild>
            <w:div w:id="58380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15343">
      <w:bodyDiv w:val="1"/>
      <w:marLeft w:val="0"/>
      <w:marRight w:val="0"/>
      <w:marTop w:val="0"/>
      <w:marBottom w:val="0"/>
      <w:divBdr>
        <w:top w:val="none" w:sz="0" w:space="0" w:color="auto"/>
        <w:left w:val="none" w:sz="0" w:space="0" w:color="auto"/>
        <w:bottom w:val="none" w:sz="0" w:space="0" w:color="auto"/>
        <w:right w:val="none" w:sz="0" w:space="0" w:color="auto"/>
      </w:divBdr>
      <w:divsChild>
        <w:div w:id="2069108932">
          <w:marLeft w:val="0"/>
          <w:marRight w:val="0"/>
          <w:marTop w:val="0"/>
          <w:marBottom w:val="0"/>
          <w:divBdr>
            <w:top w:val="none" w:sz="0" w:space="0" w:color="auto"/>
            <w:left w:val="none" w:sz="0" w:space="0" w:color="auto"/>
            <w:bottom w:val="none" w:sz="0" w:space="0" w:color="auto"/>
            <w:right w:val="none" w:sz="0" w:space="0" w:color="auto"/>
          </w:divBdr>
        </w:div>
      </w:divsChild>
    </w:div>
    <w:div w:id="801926831">
      <w:bodyDiv w:val="1"/>
      <w:marLeft w:val="0"/>
      <w:marRight w:val="0"/>
      <w:marTop w:val="0"/>
      <w:marBottom w:val="0"/>
      <w:divBdr>
        <w:top w:val="none" w:sz="0" w:space="0" w:color="auto"/>
        <w:left w:val="none" w:sz="0" w:space="0" w:color="auto"/>
        <w:bottom w:val="none" w:sz="0" w:space="0" w:color="auto"/>
        <w:right w:val="none" w:sz="0" w:space="0" w:color="auto"/>
      </w:divBdr>
    </w:div>
    <w:div w:id="802039545">
      <w:bodyDiv w:val="1"/>
      <w:marLeft w:val="0"/>
      <w:marRight w:val="0"/>
      <w:marTop w:val="0"/>
      <w:marBottom w:val="0"/>
      <w:divBdr>
        <w:top w:val="none" w:sz="0" w:space="0" w:color="auto"/>
        <w:left w:val="none" w:sz="0" w:space="0" w:color="auto"/>
        <w:bottom w:val="none" w:sz="0" w:space="0" w:color="auto"/>
        <w:right w:val="none" w:sz="0" w:space="0" w:color="auto"/>
      </w:divBdr>
    </w:div>
    <w:div w:id="864175424">
      <w:bodyDiv w:val="1"/>
      <w:marLeft w:val="0"/>
      <w:marRight w:val="0"/>
      <w:marTop w:val="0"/>
      <w:marBottom w:val="0"/>
      <w:divBdr>
        <w:top w:val="none" w:sz="0" w:space="0" w:color="auto"/>
        <w:left w:val="none" w:sz="0" w:space="0" w:color="auto"/>
        <w:bottom w:val="none" w:sz="0" w:space="0" w:color="auto"/>
        <w:right w:val="none" w:sz="0" w:space="0" w:color="auto"/>
      </w:divBdr>
      <w:divsChild>
        <w:div w:id="440076627">
          <w:marLeft w:val="0"/>
          <w:marRight w:val="0"/>
          <w:marTop w:val="0"/>
          <w:marBottom w:val="0"/>
          <w:divBdr>
            <w:top w:val="none" w:sz="0" w:space="0" w:color="auto"/>
            <w:left w:val="none" w:sz="0" w:space="0" w:color="auto"/>
            <w:bottom w:val="none" w:sz="0" w:space="0" w:color="auto"/>
            <w:right w:val="none" w:sz="0" w:space="0" w:color="auto"/>
          </w:divBdr>
          <w:divsChild>
            <w:div w:id="899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1509">
      <w:bodyDiv w:val="1"/>
      <w:marLeft w:val="0"/>
      <w:marRight w:val="0"/>
      <w:marTop w:val="0"/>
      <w:marBottom w:val="0"/>
      <w:divBdr>
        <w:top w:val="none" w:sz="0" w:space="0" w:color="auto"/>
        <w:left w:val="none" w:sz="0" w:space="0" w:color="auto"/>
        <w:bottom w:val="none" w:sz="0" w:space="0" w:color="auto"/>
        <w:right w:val="none" w:sz="0" w:space="0" w:color="auto"/>
      </w:divBdr>
    </w:div>
    <w:div w:id="990796338">
      <w:bodyDiv w:val="1"/>
      <w:marLeft w:val="0"/>
      <w:marRight w:val="0"/>
      <w:marTop w:val="0"/>
      <w:marBottom w:val="0"/>
      <w:divBdr>
        <w:top w:val="none" w:sz="0" w:space="0" w:color="auto"/>
        <w:left w:val="none" w:sz="0" w:space="0" w:color="auto"/>
        <w:bottom w:val="none" w:sz="0" w:space="0" w:color="auto"/>
        <w:right w:val="none" w:sz="0" w:space="0" w:color="auto"/>
      </w:divBdr>
      <w:divsChild>
        <w:div w:id="2110275780">
          <w:marLeft w:val="0"/>
          <w:marRight w:val="0"/>
          <w:marTop w:val="0"/>
          <w:marBottom w:val="0"/>
          <w:divBdr>
            <w:top w:val="none" w:sz="0" w:space="0" w:color="auto"/>
            <w:left w:val="none" w:sz="0" w:space="0" w:color="auto"/>
            <w:bottom w:val="none" w:sz="0" w:space="0" w:color="auto"/>
            <w:right w:val="none" w:sz="0" w:space="0" w:color="auto"/>
          </w:divBdr>
          <w:divsChild>
            <w:div w:id="2100103846">
              <w:marLeft w:val="0"/>
              <w:marRight w:val="0"/>
              <w:marTop w:val="0"/>
              <w:marBottom w:val="0"/>
              <w:divBdr>
                <w:top w:val="none" w:sz="0" w:space="0" w:color="auto"/>
                <w:left w:val="none" w:sz="0" w:space="0" w:color="auto"/>
                <w:bottom w:val="none" w:sz="0" w:space="0" w:color="auto"/>
                <w:right w:val="none" w:sz="0" w:space="0" w:color="auto"/>
              </w:divBdr>
              <w:divsChild>
                <w:div w:id="11869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792616">
      <w:bodyDiv w:val="1"/>
      <w:marLeft w:val="0"/>
      <w:marRight w:val="0"/>
      <w:marTop w:val="0"/>
      <w:marBottom w:val="0"/>
      <w:divBdr>
        <w:top w:val="none" w:sz="0" w:space="0" w:color="auto"/>
        <w:left w:val="none" w:sz="0" w:space="0" w:color="auto"/>
        <w:bottom w:val="none" w:sz="0" w:space="0" w:color="auto"/>
        <w:right w:val="none" w:sz="0" w:space="0" w:color="auto"/>
      </w:divBdr>
      <w:divsChild>
        <w:div w:id="1115563616">
          <w:marLeft w:val="0"/>
          <w:marRight w:val="0"/>
          <w:marTop w:val="0"/>
          <w:marBottom w:val="0"/>
          <w:divBdr>
            <w:top w:val="none" w:sz="0" w:space="0" w:color="auto"/>
            <w:left w:val="none" w:sz="0" w:space="0" w:color="auto"/>
            <w:bottom w:val="none" w:sz="0" w:space="0" w:color="auto"/>
            <w:right w:val="none" w:sz="0" w:space="0" w:color="auto"/>
          </w:divBdr>
        </w:div>
      </w:divsChild>
    </w:div>
    <w:div w:id="1086536771">
      <w:bodyDiv w:val="1"/>
      <w:marLeft w:val="0"/>
      <w:marRight w:val="0"/>
      <w:marTop w:val="0"/>
      <w:marBottom w:val="0"/>
      <w:divBdr>
        <w:top w:val="none" w:sz="0" w:space="0" w:color="auto"/>
        <w:left w:val="none" w:sz="0" w:space="0" w:color="auto"/>
        <w:bottom w:val="none" w:sz="0" w:space="0" w:color="auto"/>
        <w:right w:val="none" w:sz="0" w:space="0" w:color="auto"/>
      </w:divBdr>
      <w:divsChild>
        <w:div w:id="182210484">
          <w:marLeft w:val="0"/>
          <w:marRight w:val="0"/>
          <w:marTop w:val="0"/>
          <w:marBottom w:val="0"/>
          <w:divBdr>
            <w:top w:val="none" w:sz="0" w:space="0" w:color="auto"/>
            <w:left w:val="none" w:sz="0" w:space="0" w:color="auto"/>
            <w:bottom w:val="none" w:sz="0" w:space="0" w:color="auto"/>
            <w:right w:val="none" w:sz="0" w:space="0" w:color="auto"/>
          </w:divBdr>
        </w:div>
      </w:divsChild>
    </w:div>
    <w:div w:id="1177233253">
      <w:bodyDiv w:val="1"/>
      <w:marLeft w:val="0"/>
      <w:marRight w:val="0"/>
      <w:marTop w:val="0"/>
      <w:marBottom w:val="0"/>
      <w:divBdr>
        <w:top w:val="none" w:sz="0" w:space="0" w:color="auto"/>
        <w:left w:val="none" w:sz="0" w:space="0" w:color="auto"/>
        <w:bottom w:val="none" w:sz="0" w:space="0" w:color="auto"/>
        <w:right w:val="none" w:sz="0" w:space="0" w:color="auto"/>
      </w:divBdr>
    </w:div>
    <w:div w:id="1192374879">
      <w:bodyDiv w:val="1"/>
      <w:marLeft w:val="0"/>
      <w:marRight w:val="0"/>
      <w:marTop w:val="0"/>
      <w:marBottom w:val="0"/>
      <w:divBdr>
        <w:top w:val="none" w:sz="0" w:space="0" w:color="auto"/>
        <w:left w:val="none" w:sz="0" w:space="0" w:color="auto"/>
        <w:bottom w:val="none" w:sz="0" w:space="0" w:color="auto"/>
        <w:right w:val="none" w:sz="0" w:space="0" w:color="auto"/>
      </w:divBdr>
      <w:divsChild>
        <w:div w:id="1640068773">
          <w:marLeft w:val="0"/>
          <w:marRight w:val="0"/>
          <w:marTop w:val="0"/>
          <w:marBottom w:val="0"/>
          <w:divBdr>
            <w:top w:val="none" w:sz="0" w:space="0" w:color="auto"/>
            <w:left w:val="none" w:sz="0" w:space="0" w:color="auto"/>
            <w:bottom w:val="none" w:sz="0" w:space="0" w:color="auto"/>
            <w:right w:val="none" w:sz="0" w:space="0" w:color="auto"/>
          </w:divBdr>
          <w:divsChild>
            <w:div w:id="53611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11559">
      <w:bodyDiv w:val="1"/>
      <w:marLeft w:val="0"/>
      <w:marRight w:val="0"/>
      <w:marTop w:val="0"/>
      <w:marBottom w:val="0"/>
      <w:divBdr>
        <w:top w:val="none" w:sz="0" w:space="0" w:color="auto"/>
        <w:left w:val="none" w:sz="0" w:space="0" w:color="auto"/>
        <w:bottom w:val="none" w:sz="0" w:space="0" w:color="auto"/>
        <w:right w:val="none" w:sz="0" w:space="0" w:color="auto"/>
      </w:divBdr>
      <w:divsChild>
        <w:div w:id="871377982">
          <w:marLeft w:val="0"/>
          <w:marRight w:val="0"/>
          <w:marTop w:val="0"/>
          <w:marBottom w:val="0"/>
          <w:divBdr>
            <w:top w:val="none" w:sz="0" w:space="0" w:color="auto"/>
            <w:left w:val="none" w:sz="0" w:space="0" w:color="auto"/>
            <w:bottom w:val="none" w:sz="0" w:space="0" w:color="auto"/>
            <w:right w:val="none" w:sz="0" w:space="0" w:color="auto"/>
          </w:divBdr>
          <w:divsChild>
            <w:div w:id="86895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09755">
      <w:bodyDiv w:val="1"/>
      <w:marLeft w:val="0"/>
      <w:marRight w:val="0"/>
      <w:marTop w:val="0"/>
      <w:marBottom w:val="0"/>
      <w:divBdr>
        <w:top w:val="none" w:sz="0" w:space="0" w:color="auto"/>
        <w:left w:val="none" w:sz="0" w:space="0" w:color="auto"/>
        <w:bottom w:val="none" w:sz="0" w:space="0" w:color="auto"/>
        <w:right w:val="none" w:sz="0" w:space="0" w:color="auto"/>
      </w:divBdr>
      <w:divsChild>
        <w:div w:id="379940545">
          <w:marLeft w:val="0"/>
          <w:marRight w:val="0"/>
          <w:marTop w:val="0"/>
          <w:marBottom w:val="0"/>
          <w:divBdr>
            <w:top w:val="none" w:sz="0" w:space="0" w:color="auto"/>
            <w:left w:val="none" w:sz="0" w:space="0" w:color="auto"/>
            <w:bottom w:val="none" w:sz="0" w:space="0" w:color="auto"/>
            <w:right w:val="none" w:sz="0" w:space="0" w:color="auto"/>
          </w:divBdr>
        </w:div>
        <w:div w:id="566309504">
          <w:marLeft w:val="0"/>
          <w:marRight w:val="0"/>
          <w:marTop w:val="0"/>
          <w:marBottom w:val="0"/>
          <w:divBdr>
            <w:top w:val="none" w:sz="0" w:space="0" w:color="auto"/>
            <w:left w:val="none" w:sz="0" w:space="0" w:color="auto"/>
            <w:bottom w:val="none" w:sz="0" w:space="0" w:color="auto"/>
            <w:right w:val="none" w:sz="0" w:space="0" w:color="auto"/>
          </w:divBdr>
        </w:div>
        <w:div w:id="606892828">
          <w:marLeft w:val="0"/>
          <w:marRight w:val="0"/>
          <w:marTop w:val="0"/>
          <w:marBottom w:val="0"/>
          <w:divBdr>
            <w:top w:val="none" w:sz="0" w:space="0" w:color="auto"/>
            <w:left w:val="none" w:sz="0" w:space="0" w:color="auto"/>
            <w:bottom w:val="none" w:sz="0" w:space="0" w:color="auto"/>
            <w:right w:val="none" w:sz="0" w:space="0" w:color="auto"/>
          </w:divBdr>
        </w:div>
        <w:div w:id="1803570612">
          <w:marLeft w:val="0"/>
          <w:marRight w:val="0"/>
          <w:marTop w:val="0"/>
          <w:marBottom w:val="0"/>
          <w:divBdr>
            <w:top w:val="none" w:sz="0" w:space="0" w:color="auto"/>
            <w:left w:val="none" w:sz="0" w:space="0" w:color="auto"/>
            <w:bottom w:val="none" w:sz="0" w:space="0" w:color="auto"/>
            <w:right w:val="none" w:sz="0" w:space="0" w:color="auto"/>
          </w:divBdr>
        </w:div>
        <w:div w:id="2097970991">
          <w:marLeft w:val="0"/>
          <w:marRight w:val="0"/>
          <w:marTop w:val="0"/>
          <w:marBottom w:val="0"/>
          <w:divBdr>
            <w:top w:val="none" w:sz="0" w:space="0" w:color="auto"/>
            <w:left w:val="none" w:sz="0" w:space="0" w:color="auto"/>
            <w:bottom w:val="none" w:sz="0" w:space="0" w:color="auto"/>
            <w:right w:val="none" w:sz="0" w:space="0" w:color="auto"/>
          </w:divBdr>
        </w:div>
      </w:divsChild>
    </w:div>
    <w:div w:id="1333873167">
      <w:bodyDiv w:val="1"/>
      <w:marLeft w:val="0"/>
      <w:marRight w:val="0"/>
      <w:marTop w:val="0"/>
      <w:marBottom w:val="0"/>
      <w:divBdr>
        <w:top w:val="none" w:sz="0" w:space="0" w:color="auto"/>
        <w:left w:val="none" w:sz="0" w:space="0" w:color="auto"/>
        <w:bottom w:val="none" w:sz="0" w:space="0" w:color="auto"/>
        <w:right w:val="none" w:sz="0" w:space="0" w:color="auto"/>
      </w:divBdr>
    </w:div>
    <w:div w:id="1343554200">
      <w:bodyDiv w:val="1"/>
      <w:marLeft w:val="0"/>
      <w:marRight w:val="0"/>
      <w:marTop w:val="0"/>
      <w:marBottom w:val="0"/>
      <w:divBdr>
        <w:top w:val="none" w:sz="0" w:space="0" w:color="auto"/>
        <w:left w:val="none" w:sz="0" w:space="0" w:color="auto"/>
        <w:bottom w:val="none" w:sz="0" w:space="0" w:color="auto"/>
        <w:right w:val="none" w:sz="0" w:space="0" w:color="auto"/>
      </w:divBdr>
      <w:divsChild>
        <w:div w:id="528841762">
          <w:marLeft w:val="0"/>
          <w:marRight w:val="0"/>
          <w:marTop w:val="0"/>
          <w:marBottom w:val="0"/>
          <w:divBdr>
            <w:top w:val="none" w:sz="0" w:space="0" w:color="auto"/>
            <w:left w:val="none" w:sz="0" w:space="0" w:color="auto"/>
            <w:bottom w:val="none" w:sz="0" w:space="0" w:color="auto"/>
            <w:right w:val="none" w:sz="0" w:space="0" w:color="auto"/>
          </w:divBdr>
          <w:divsChild>
            <w:div w:id="1353805516">
              <w:marLeft w:val="0"/>
              <w:marRight w:val="0"/>
              <w:marTop w:val="0"/>
              <w:marBottom w:val="0"/>
              <w:divBdr>
                <w:top w:val="none" w:sz="0" w:space="0" w:color="auto"/>
                <w:left w:val="none" w:sz="0" w:space="0" w:color="auto"/>
                <w:bottom w:val="none" w:sz="0" w:space="0" w:color="auto"/>
                <w:right w:val="none" w:sz="0" w:space="0" w:color="auto"/>
              </w:divBdr>
              <w:divsChild>
                <w:div w:id="973605420">
                  <w:marLeft w:val="0"/>
                  <w:marRight w:val="0"/>
                  <w:marTop w:val="0"/>
                  <w:marBottom w:val="0"/>
                  <w:divBdr>
                    <w:top w:val="none" w:sz="0" w:space="0" w:color="auto"/>
                    <w:left w:val="none" w:sz="0" w:space="0" w:color="auto"/>
                    <w:bottom w:val="none" w:sz="0" w:space="0" w:color="auto"/>
                    <w:right w:val="none" w:sz="0" w:space="0" w:color="auto"/>
                  </w:divBdr>
                  <w:divsChild>
                    <w:div w:id="1987588438">
                      <w:marLeft w:val="0"/>
                      <w:marRight w:val="0"/>
                      <w:marTop w:val="0"/>
                      <w:marBottom w:val="0"/>
                      <w:divBdr>
                        <w:top w:val="none" w:sz="0" w:space="0" w:color="auto"/>
                        <w:left w:val="none" w:sz="0" w:space="0" w:color="auto"/>
                        <w:bottom w:val="none" w:sz="0" w:space="0" w:color="auto"/>
                        <w:right w:val="none" w:sz="0" w:space="0" w:color="auto"/>
                      </w:divBdr>
                      <w:divsChild>
                        <w:div w:id="774208260">
                          <w:marLeft w:val="0"/>
                          <w:marRight w:val="0"/>
                          <w:marTop w:val="0"/>
                          <w:marBottom w:val="0"/>
                          <w:divBdr>
                            <w:top w:val="none" w:sz="0" w:space="0" w:color="auto"/>
                            <w:left w:val="none" w:sz="0" w:space="0" w:color="auto"/>
                            <w:bottom w:val="none" w:sz="0" w:space="0" w:color="auto"/>
                            <w:right w:val="none" w:sz="0" w:space="0" w:color="auto"/>
                          </w:divBdr>
                          <w:divsChild>
                            <w:div w:id="54087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367287">
          <w:marLeft w:val="0"/>
          <w:marRight w:val="0"/>
          <w:marTop w:val="0"/>
          <w:marBottom w:val="360"/>
          <w:divBdr>
            <w:top w:val="none" w:sz="0" w:space="0" w:color="auto"/>
            <w:left w:val="none" w:sz="0" w:space="0" w:color="auto"/>
            <w:bottom w:val="none" w:sz="0" w:space="0" w:color="auto"/>
            <w:right w:val="none" w:sz="0" w:space="0" w:color="auto"/>
          </w:divBdr>
          <w:divsChild>
            <w:div w:id="2114282645">
              <w:marLeft w:val="0"/>
              <w:marRight w:val="0"/>
              <w:marTop w:val="0"/>
              <w:marBottom w:val="0"/>
              <w:divBdr>
                <w:top w:val="none" w:sz="0" w:space="0" w:color="auto"/>
                <w:left w:val="none" w:sz="0" w:space="0" w:color="auto"/>
                <w:bottom w:val="none" w:sz="0" w:space="0" w:color="auto"/>
                <w:right w:val="none" w:sz="0" w:space="0" w:color="auto"/>
              </w:divBdr>
              <w:divsChild>
                <w:div w:id="1253394297">
                  <w:marLeft w:val="0"/>
                  <w:marRight w:val="0"/>
                  <w:marTop w:val="0"/>
                  <w:marBottom w:val="0"/>
                  <w:divBdr>
                    <w:top w:val="none" w:sz="0" w:space="0" w:color="auto"/>
                    <w:left w:val="none" w:sz="0" w:space="0" w:color="auto"/>
                    <w:bottom w:val="none" w:sz="0" w:space="0" w:color="auto"/>
                    <w:right w:val="none" w:sz="0" w:space="0" w:color="auto"/>
                  </w:divBdr>
                  <w:divsChild>
                    <w:div w:id="637222301">
                      <w:marLeft w:val="0"/>
                      <w:marRight w:val="0"/>
                      <w:marTop w:val="0"/>
                      <w:marBottom w:val="0"/>
                      <w:divBdr>
                        <w:top w:val="none" w:sz="0" w:space="0" w:color="auto"/>
                        <w:left w:val="none" w:sz="0" w:space="0" w:color="auto"/>
                        <w:bottom w:val="none" w:sz="0" w:space="0" w:color="auto"/>
                        <w:right w:val="none" w:sz="0" w:space="0" w:color="auto"/>
                      </w:divBdr>
                      <w:divsChild>
                        <w:div w:id="348918593">
                          <w:marLeft w:val="0"/>
                          <w:marRight w:val="0"/>
                          <w:marTop w:val="0"/>
                          <w:marBottom w:val="0"/>
                          <w:divBdr>
                            <w:top w:val="none" w:sz="0" w:space="0" w:color="auto"/>
                            <w:left w:val="none" w:sz="0" w:space="0" w:color="auto"/>
                            <w:bottom w:val="none" w:sz="0" w:space="0" w:color="auto"/>
                            <w:right w:val="none" w:sz="0" w:space="0" w:color="auto"/>
                          </w:divBdr>
                          <w:divsChild>
                            <w:div w:id="14444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933007">
      <w:bodyDiv w:val="1"/>
      <w:marLeft w:val="0"/>
      <w:marRight w:val="0"/>
      <w:marTop w:val="0"/>
      <w:marBottom w:val="0"/>
      <w:divBdr>
        <w:top w:val="none" w:sz="0" w:space="0" w:color="auto"/>
        <w:left w:val="none" w:sz="0" w:space="0" w:color="auto"/>
        <w:bottom w:val="none" w:sz="0" w:space="0" w:color="auto"/>
        <w:right w:val="none" w:sz="0" w:space="0" w:color="auto"/>
      </w:divBdr>
    </w:div>
    <w:div w:id="1458141920">
      <w:bodyDiv w:val="1"/>
      <w:marLeft w:val="0"/>
      <w:marRight w:val="0"/>
      <w:marTop w:val="0"/>
      <w:marBottom w:val="0"/>
      <w:divBdr>
        <w:top w:val="none" w:sz="0" w:space="0" w:color="auto"/>
        <w:left w:val="none" w:sz="0" w:space="0" w:color="auto"/>
        <w:bottom w:val="none" w:sz="0" w:space="0" w:color="auto"/>
        <w:right w:val="none" w:sz="0" w:space="0" w:color="auto"/>
      </w:divBdr>
    </w:div>
    <w:div w:id="1468164554">
      <w:bodyDiv w:val="1"/>
      <w:marLeft w:val="0"/>
      <w:marRight w:val="0"/>
      <w:marTop w:val="0"/>
      <w:marBottom w:val="0"/>
      <w:divBdr>
        <w:top w:val="none" w:sz="0" w:space="0" w:color="auto"/>
        <w:left w:val="none" w:sz="0" w:space="0" w:color="auto"/>
        <w:bottom w:val="none" w:sz="0" w:space="0" w:color="auto"/>
        <w:right w:val="none" w:sz="0" w:space="0" w:color="auto"/>
      </w:divBdr>
    </w:div>
    <w:div w:id="1470781089">
      <w:bodyDiv w:val="1"/>
      <w:marLeft w:val="0"/>
      <w:marRight w:val="0"/>
      <w:marTop w:val="0"/>
      <w:marBottom w:val="0"/>
      <w:divBdr>
        <w:top w:val="none" w:sz="0" w:space="0" w:color="auto"/>
        <w:left w:val="none" w:sz="0" w:space="0" w:color="auto"/>
        <w:bottom w:val="none" w:sz="0" w:space="0" w:color="auto"/>
        <w:right w:val="none" w:sz="0" w:space="0" w:color="auto"/>
      </w:divBdr>
      <w:divsChild>
        <w:div w:id="1937708743">
          <w:marLeft w:val="0"/>
          <w:marRight w:val="0"/>
          <w:marTop w:val="0"/>
          <w:marBottom w:val="0"/>
          <w:divBdr>
            <w:top w:val="none" w:sz="0" w:space="0" w:color="auto"/>
            <w:left w:val="none" w:sz="0" w:space="0" w:color="auto"/>
            <w:bottom w:val="none" w:sz="0" w:space="0" w:color="auto"/>
            <w:right w:val="none" w:sz="0" w:space="0" w:color="auto"/>
          </w:divBdr>
          <w:divsChild>
            <w:div w:id="26411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70125">
      <w:bodyDiv w:val="1"/>
      <w:marLeft w:val="0"/>
      <w:marRight w:val="0"/>
      <w:marTop w:val="0"/>
      <w:marBottom w:val="0"/>
      <w:divBdr>
        <w:top w:val="none" w:sz="0" w:space="0" w:color="auto"/>
        <w:left w:val="none" w:sz="0" w:space="0" w:color="auto"/>
        <w:bottom w:val="none" w:sz="0" w:space="0" w:color="auto"/>
        <w:right w:val="none" w:sz="0" w:space="0" w:color="auto"/>
      </w:divBdr>
      <w:divsChild>
        <w:div w:id="1561135437">
          <w:marLeft w:val="0"/>
          <w:marRight w:val="0"/>
          <w:marTop w:val="0"/>
          <w:marBottom w:val="0"/>
          <w:divBdr>
            <w:top w:val="none" w:sz="0" w:space="0" w:color="auto"/>
            <w:left w:val="none" w:sz="0" w:space="0" w:color="auto"/>
            <w:bottom w:val="none" w:sz="0" w:space="0" w:color="auto"/>
            <w:right w:val="none" w:sz="0" w:space="0" w:color="auto"/>
          </w:divBdr>
        </w:div>
      </w:divsChild>
    </w:div>
    <w:div w:id="1550265954">
      <w:bodyDiv w:val="1"/>
      <w:marLeft w:val="0"/>
      <w:marRight w:val="0"/>
      <w:marTop w:val="0"/>
      <w:marBottom w:val="0"/>
      <w:divBdr>
        <w:top w:val="none" w:sz="0" w:space="0" w:color="auto"/>
        <w:left w:val="none" w:sz="0" w:space="0" w:color="auto"/>
        <w:bottom w:val="none" w:sz="0" w:space="0" w:color="auto"/>
        <w:right w:val="none" w:sz="0" w:space="0" w:color="auto"/>
      </w:divBdr>
      <w:divsChild>
        <w:div w:id="105658535">
          <w:marLeft w:val="0"/>
          <w:marRight w:val="0"/>
          <w:marTop w:val="0"/>
          <w:marBottom w:val="0"/>
          <w:divBdr>
            <w:top w:val="none" w:sz="0" w:space="0" w:color="auto"/>
            <w:left w:val="none" w:sz="0" w:space="0" w:color="auto"/>
            <w:bottom w:val="none" w:sz="0" w:space="0" w:color="auto"/>
            <w:right w:val="none" w:sz="0" w:space="0" w:color="auto"/>
          </w:divBdr>
        </w:div>
        <w:div w:id="1759208010">
          <w:marLeft w:val="0"/>
          <w:marRight w:val="0"/>
          <w:marTop w:val="0"/>
          <w:marBottom w:val="0"/>
          <w:divBdr>
            <w:top w:val="none" w:sz="0" w:space="0" w:color="auto"/>
            <w:left w:val="none" w:sz="0" w:space="0" w:color="auto"/>
            <w:bottom w:val="none" w:sz="0" w:space="0" w:color="auto"/>
            <w:right w:val="none" w:sz="0" w:space="0" w:color="auto"/>
          </w:divBdr>
        </w:div>
      </w:divsChild>
    </w:div>
    <w:div w:id="1609509217">
      <w:bodyDiv w:val="1"/>
      <w:marLeft w:val="0"/>
      <w:marRight w:val="0"/>
      <w:marTop w:val="0"/>
      <w:marBottom w:val="0"/>
      <w:divBdr>
        <w:top w:val="none" w:sz="0" w:space="0" w:color="auto"/>
        <w:left w:val="none" w:sz="0" w:space="0" w:color="auto"/>
        <w:bottom w:val="none" w:sz="0" w:space="0" w:color="auto"/>
        <w:right w:val="none" w:sz="0" w:space="0" w:color="auto"/>
      </w:divBdr>
      <w:divsChild>
        <w:div w:id="777989823">
          <w:marLeft w:val="0"/>
          <w:marRight w:val="0"/>
          <w:marTop w:val="0"/>
          <w:marBottom w:val="0"/>
          <w:divBdr>
            <w:top w:val="none" w:sz="0" w:space="0" w:color="auto"/>
            <w:left w:val="none" w:sz="0" w:space="0" w:color="auto"/>
            <w:bottom w:val="none" w:sz="0" w:space="0" w:color="auto"/>
            <w:right w:val="none" w:sz="0" w:space="0" w:color="auto"/>
          </w:divBdr>
          <w:divsChild>
            <w:div w:id="212005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5725">
      <w:bodyDiv w:val="1"/>
      <w:marLeft w:val="0"/>
      <w:marRight w:val="0"/>
      <w:marTop w:val="0"/>
      <w:marBottom w:val="0"/>
      <w:divBdr>
        <w:top w:val="none" w:sz="0" w:space="0" w:color="auto"/>
        <w:left w:val="none" w:sz="0" w:space="0" w:color="auto"/>
        <w:bottom w:val="none" w:sz="0" w:space="0" w:color="auto"/>
        <w:right w:val="none" w:sz="0" w:space="0" w:color="auto"/>
      </w:divBdr>
    </w:div>
    <w:div w:id="1655182288">
      <w:bodyDiv w:val="1"/>
      <w:marLeft w:val="0"/>
      <w:marRight w:val="0"/>
      <w:marTop w:val="0"/>
      <w:marBottom w:val="0"/>
      <w:divBdr>
        <w:top w:val="none" w:sz="0" w:space="0" w:color="auto"/>
        <w:left w:val="none" w:sz="0" w:space="0" w:color="auto"/>
        <w:bottom w:val="none" w:sz="0" w:space="0" w:color="auto"/>
        <w:right w:val="none" w:sz="0" w:space="0" w:color="auto"/>
      </w:divBdr>
      <w:divsChild>
        <w:div w:id="157430446">
          <w:marLeft w:val="0"/>
          <w:marRight w:val="0"/>
          <w:marTop w:val="0"/>
          <w:marBottom w:val="0"/>
          <w:divBdr>
            <w:top w:val="none" w:sz="0" w:space="0" w:color="auto"/>
            <w:left w:val="none" w:sz="0" w:space="0" w:color="auto"/>
            <w:bottom w:val="none" w:sz="0" w:space="0" w:color="auto"/>
            <w:right w:val="none" w:sz="0" w:space="0" w:color="auto"/>
          </w:divBdr>
        </w:div>
        <w:div w:id="289478245">
          <w:marLeft w:val="0"/>
          <w:marRight w:val="0"/>
          <w:marTop w:val="0"/>
          <w:marBottom w:val="0"/>
          <w:divBdr>
            <w:top w:val="none" w:sz="0" w:space="0" w:color="auto"/>
            <w:left w:val="none" w:sz="0" w:space="0" w:color="auto"/>
            <w:bottom w:val="none" w:sz="0" w:space="0" w:color="auto"/>
            <w:right w:val="none" w:sz="0" w:space="0" w:color="auto"/>
          </w:divBdr>
        </w:div>
        <w:div w:id="800735498">
          <w:marLeft w:val="0"/>
          <w:marRight w:val="0"/>
          <w:marTop w:val="0"/>
          <w:marBottom w:val="0"/>
          <w:divBdr>
            <w:top w:val="none" w:sz="0" w:space="0" w:color="auto"/>
            <w:left w:val="none" w:sz="0" w:space="0" w:color="auto"/>
            <w:bottom w:val="none" w:sz="0" w:space="0" w:color="auto"/>
            <w:right w:val="none" w:sz="0" w:space="0" w:color="auto"/>
          </w:divBdr>
        </w:div>
        <w:div w:id="950092154">
          <w:marLeft w:val="0"/>
          <w:marRight w:val="0"/>
          <w:marTop w:val="0"/>
          <w:marBottom w:val="0"/>
          <w:divBdr>
            <w:top w:val="none" w:sz="0" w:space="0" w:color="auto"/>
            <w:left w:val="none" w:sz="0" w:space="0" w:color="auto"/>
            <w:bottom w:val="none" w:sz="0" w:space="0" w:color="auto"/>
            <w:right w:val="none" w:sz="0" w:space="0" w:color="auto"/>
          </w:divBdr>
        </w:div>
        <w:div w:id="1070007303">
          <w:marLeft w:val="0"/>
          <w:marRight w:val="0"/>
          <w:marTop w:val="0"/>
          <w:marBottom w:val="0"/>
          <w:divBdr>
            <w:top w:val="none" w:sz="0" w:space="0" w:color="auto"/>
            <w:left w:val="none" w:sz="0" w:space="0" w:color="auto"/>
            <w:bottom w:val="none" w:sz="0" w:space="0" w:color="auto"/>
            <w:right w:val="none" w:sz="0" w:space="0" w:color="auto"/>
          </w:divBdr>
        </w:div>
        <w:div w:id="1401706434">
          <w:marLeft w:val="0"/>
          <w:marRight w:val="0"/>
          <w:marTop w:val="0"/>
          <w:marBottom w:val="0"/>
          <w:divBdr>
            <w:top w:val="none" w:sz="0" w:space="0" w:color="auto"/>
            <w:left w:val="none" w:sz="0" w:space="0" w:color="auto"/>
            <w:bottom w:val="none" w:sz="0" w:space="0" w:color="auto"/>
            <w:right w:val="none" w:sz="0" w:space="0" w:color="auto"/>
          </w:divBdr>
        </w:div>
        <w:div w:id="1655718371">
          <w:marLeft w:val="0"/>
          <w:marRight w:val="0"/>
          <w:marTop w:val="0"/>
          <w:marBottom w:val="0"/>
          <w:divBdr>
            <w:top w:val="none" w:sz="0" w:space="0" w:color="auto"/>
            <w:left w:val="none" w:sz="0" w:space="0" w:color="auto"/>
            <w:bottom w:val="none" w:sz="0" w:space="0" w:color="auto"/>
            <w:right w:val="none" w:sz="0" w:space="0" w:color="auto"/>
          </w:divBdr>
        </w:div>
        <w:div w:id="1855341433">
          <w:marLeft w:val="0"/>
          <w:marRight w:val="0"/>
          <w:marTop w:val="0"/>
          <w:marBottom w:val="0"/>
          <w:divBdr>
            <w:top w:val="none" w:sz="0" w:space="0" w:color="auto"/>
            <w:left w:val="none" w:sz="0" w:space="0" w:color="auto"/>
            <w:bottom w:val="none" w:sz="0" w:space="0" w:color="auto"/>
            <w:right w:val="none" w:sz="0" w:space="0" w:color="auto"/>
          </w:divBdr>
        </w:div>
      </w:divsChild>
    </w:div>
    <w:div w:id="1688093689">
      <w:bodyDiv w:val="1"/>
      <w:marLeft w:val="0"/>
      <w:marRight w:val="0"/>
      <w:marTop w:val="0"/>
      <w:marBottom w:val="0"/>
      <w:divBdr>
        <w:top w:val="none" w:sz="0" w:space="0" w:color="auto"/>
        <w:left w:val="none" w:sz="0" w:space="0" w:color="auto"/>
        <w:bottom w:val="none" w:sz="0" w:space="0" w:color="auto"/>
        <w:right w:val="none" w:sz="0" w:space="0" w:color="auto"/>
      </w:divBdr>
      <w:divsChild>
        <w:div w:id="71392889">
          <w:marLeft w:val="0"/>
          <w:marRight w:val="0"/>
          <w:marTop w:val="0"/>
          <w:marBottom w:val="0"/>
          <w:divBdr>
            <w:top w:val="none" w:sz="0" w:space="0" w:color="auto"/>
            <w:left w:val="none" w:sz="0" w:space="0" w:color="auto"/>
            <w:bottom w:val="none" w:sz="0" w:space="0" w:color="auto"/>
            <w:right w:val="none" w:sz="0" w:space="0" w:color="auto"/>
          </w:divBdr>
          <w:divsChild>
            <w:div w:id="695619796">
              <w:marLeft w:val="0"/>
              <w:marRight w:val="0"/>
              <w:marTop w:val="0"/>
              <w:marBottom w:val="0"/>
              <w:divBdr>
                <w:top w:val="none" w:sz="0" w:space="0" w:color="auto"/>
                <w:left w:val="none" w:sz="0" w:space="0" w:color="auto"/>
                <w:bottom w:val="none" w:sz="0" w:space="0" w:color="auto"/>
                <w:right w:val="none" w:sz="0" w:space="0" w:color="auto"/>
              </w:divBdr>
              <w:divsChild>
                <w:div w:id="82374447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0024479">
          <w:marLeft w:val="0"/>
          <w:marRight w:val="0"/>
          <w:marTop w:val="0"/>
          <w:marBottom w:val="0"/>
          <w:divBdr>
            <w:top w:val="none" w:sz="0" w:space="0" w:color="auto"/>
            <w:left w:val="none" w:sz="0" w:space="0" w:color="auto"/>
            <w:bottom w:val="none" w:sz="0" w:space="0" w:color="auto"/>
            <w:right w:val="none" w:sz="0" w:space="0" w:color="auto"/>
          </w:divBdr>
          <w:divsChild>
            <w:div w:id="1658799910">
              <w:marLeft w:val="0"/>
              <w:marRight w:val="0"/>
              <w:marTop w:val="0"/>
              <w:marBottom w:val="0"/>
              <w:divBdr>
                <w:top w:val="none" w:sz="0" w:space="0" w:color="auto"/>
                <w:left w:val="none" w:sz="0" w:space="0" w:color="auto"/>
                <w:bottom w:val="none" w:sz="0" w:space="0" w:color="auto"/>
                <w:right w:val="none" w:sz="0" w:space="0" w:color="auto"/>
              </w:divBdr>
              <w:divsChild>
                <w:div w:id="75617591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638339994">
          <w:marLeft w:val="0"/>
          <w:marRight w:val="0"/>
          <w:marTop w:val="0"/>
          <w:marBottom w:val="0"/>
          <w:divBdr>
            <w:top w:val="none" w:sz="0" w:space="0" w:color="auto"/>
            <w:left w:val="none" w:sz="0" w:space="0" w:color="auto"/>
            <w:bottom w:val="none" w:sz="0" w:space="0" w:color="auto"/>
            <w:right w:val="none" w:sz="0" w:space="0" w:color="auto"/>
          </w:divBdr>
          <w:divsChild>
            <w:div w:id="826824818">
              <w:marLeft w:val="0"/>
              <w:marRight w:val="0"/>
              <w:marTop w:val="0"/>
              <w:marBottom w:val="0"/>
              <w:divBdr>
                <w:top w:val="none" w:sz="0" w:space="0" w:color="auto"/>
                <w:left w:val="none" w:sz="0" w:space="0" w:color="auto"/>
                <w:bottom w:val="none" w:sz="0" w:space="0" w:color="auto"/>
                <w:right w:val="none" w:sz="0" w:space="0" w:color="auto"/>
              </w:divBdr>
              <w:divsChild>
                <w:div w:id="26314843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703288117">
          <w:marLeft w:val="0"/>
          <w:marRight w:val="0"/>
          <w:marTop w:val="0"/>
          <w:marBottom w:val="0"/>
          <w:divBdr>
            <w:top w:val="none" w:sz="0" w:space="0" w:color="auto"/>
            <w:left w:val="none" w:sz="0" w:space="0" w:color="auto"/>
            <w:bottom w:val="none" w:sz="0" w:space="0" w:color="auto"/>
            <w:right w:val="none" w:sz="0" w:space="0" w:color="auto"/>
          </w:divBdr>
          <w:divsChild>
            <w:div w:id="6954274">
              <w:marLeft w:val="0"/>
              <w:marRight w:val="0"/>
              <w:marTop w:val="0"/>
              <w:marBottom w:val="0"/>
              <w:divBdr>
                <w:top w:val="none" w:sz="0" w:space="0" w:color="auto"/>
                <w:left w:val="none" w:sz="0" w:space="0" w:color="auto"/>
                <w:bottom w:val="none" w:sz="0" w:space="0" w:color="auto"/>
                <w:right w:val="none" w:sz="0" w:space="0" w:color="auto"/>
              </w:divBdr>
              <w:divsChild>
                <w:div w:id="150073019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712658516">
          <w:marLeft w:val="0"/>
          <w:marRight w:val="0"/>
          <w:marTop w:val="0"/>
          <w:marBottom w:val="0"/>
          <w:divBdr>
            <w:top w:val="none" w:sz="0" w:space="0" w:color="auto"/>
            <w:left w:val="none" w:sz="0" w:space="0" w:color="auto"/>
            <w:bottom w:val="none" w:sz="0" w:space="0" w:color="auto"/>
            <w:right w:val="none" w:sz="0" w:space="0" w:color="auto"/>
          </w:divBdr>
          <w:divsChild>
            <w:div w:id="962660994">
              <w:marLeft w:val="0"/>
              <w:marRight w:val="0"/>
              <w:marTop w:val="0"/>
              <w:marBottom w:val="0"/>
              <w:divBdr>
                <w:top w:val="none" w:sz="0" w:space="0" w:color="auto"/>
                <w:left w:val="none" w:sz="0" w:space="0" w:color="auto"/>
                <w:bottom w:val="none" w:sz="0" w:space="0" w:color="auto"/>
                <w:right w:val="none" w:sz="0" w:space="0" w:color="auto"/>
              </w:divBdr>
              <w:divsChild>
                <w:div w:id="17368563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09663699">
          <w:marLeft w:val="0"/>
          <w:marRight w:val="0"/>
          <w:marTop w:val="0"/>
          <w:marBottom w:val="0"/>
          <w:divBdr>
            <w:top w:val="none" w:sz="0" w:space="0" w:color="auto"/>
            <w:left w:val="none" w:sz="0" w:space="0" w:color="auto"/>
            <w:bottom w:val="none" w:sz="0" w:space="0" w:color="auto"/>
            <w:right w:val="none" w:sz="0" w:space="0" w:color="auto"/>
          </w:divBdr>
          <w:divsChild>
            <w:div w:id="1577084701">
              <w:marLeft w:val="0"/>
              <w:marRight w:val="0"/>
              <w:marTop w:val="0"/>
              <w:marBottom w:val="0"/>
              <w:divBdr>
                <w:top w:val="none" w:sz="0" w:space="0" w:color="auto"/>
                <w:left w:val="none" w:sz="0" w:space="0" w:color="auto"/>
                <w:bottom w:val="none" w:sz="0" w:space="0" w:color="auto"/>
                <w:right w:val="none" w:sz="0" w:space="0" w:color="auto"/>
              </w:divBdr>
              <w:divsChild>
                <w:div w:id="7648053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987540071">
          <w:marLeft w:val="0"/>
          <w:marRight w:val="0"/>
          <w:marTop w:val="0"/>
          <w:marBottom w:val="0"/>
          <w:divBdr>
            <w:top w:val="none" w:sz="0" w:space="0" w:color="auto"/>
            <w:left w:val="none" w:sz="0" w:space="0" w:color="auto"/>
            <w:bottom w:val="none" w:sz="0" w:space="0" w:color="auto"/>
            <w:right w:val="none" w:sz="0" w:space="0" w:color="auto"/>
          </w:divBdr>
          <w:divsChild>
            <w:div w:id="1187019467">
              <w:marLeft w:val="0"/>
              <w:marRight w:val="0"/>
              <w:marTop w:val="0"/>
              <w:marBottom w:val="0"/>
              <w:divBdr>
                <w:top w:val="none" w:sz="0" w:space="0" w:color="auto"/>
                <w:left w:val="none" w:sz="0" w:space="0" w:color="auto"/>
                <w:bottom w:val="none" w:sz="0" w:space="0" w:color="auto"/>
                <w:right w:val="none" w:sz="0" w:space="0" w:color="auto"/>
              </w:divBdr>
              <w:divsChild>
                <w:div w:id="41721398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448529">
      <w:bodyDiv w:val="1"/>
      <w:marLeft w:val="0"/>
      <w:marRight w:val="0"/>
      <w:marTop w:val="0"/>
      <w:marBottom w:val="0"/>
      <w:divBdr>
        <w:top w:val="none" w:sz="0" w:space="0" w:color="auto"/>
        <w:left w:val="none" w:sz="0" w:space="0" w:color="auto"/>
        <w:bottom w:val="none" w:sz="0" w:space="0" w:color="auto"/>
        <w:right w:val="none" w:sz="0" w:space="0" w:color="auto"/>
      </w:divBdr>
      <w:divsChild>
        <w:div w:id="1538077989">
          <w:marLeft w:val="0"/>
          <w:marRight w:val="0"/>
          <w:marTop w:val="0"/>
          <w:marBottom w:val="0"/>
          <w:divBdr>
            <w:top w:val="none" w:sz="0" w:space="0" w:color="auto"/>
            <w:left w:val="none" w:sz="0" w:space="0" w:color="auto"/>
            <w:bottom w:val="none" w:sz="0" w:space="0" w:color="auto"/>
            <w:right w:val="none" w:sz="0" w:space="0" w:color="auto"/>
          </w:divBdr>
          <w:divsChild>
            <w:div w:id="424427312">
              <w:marLeft w:val="0"/>
              <w:marRight w:val="0"/>
              <w:marTop w:val="0"/>
              <w:marBottom w:val="0"/>
              <w:divBdr>
                <w:top w:val="none" w:sz="0" w:space="0" w:color="auto"/>
                <w:left w:val="none" w:sz="0" w:space="0" w:color="auto"/>
                <w:bottom w:val="none" w:sz="0" w:space="0" w:color="auto"/>
                <w:right w:val="none" w:sz="0" w:space="0" w:color="auto"/>
              </w:divBdr>
            </w:div>
            <w:div w:id="7162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74060">
      <w:bodyDiv w:val="1"/>
      <w:marLeft w:val="0"/>
      <w:marRight w:val="0"/>
      <w:marTop w:val="0"/>
      <w:marBottom w:val="0"/>
      <w:divBdr>
        <w:top w:val="none" w:sz="0" w:space="0" w:color="auto"/>
        <w:left w:val="none" w:sz="0" w:space="0" w:color="auto"/>
        <w:bottom w:val="none" w:sz="0" w:space="0" w:color="auto"/>
        <w:right w:val="none" w:sz="0" w:space="0" w:color="auto"/>
      </w:divBdr>
      <w:divsChild>
        <w:div w:id="367529087">
          <w:marLeft w:val="0"/>
          <w:marRight w:val="0"/>
          <w:marTop w:val="0"/>
          <w:marBottom w:val="0"/>
          <w:divBdr>
            <w:top w:val="none" w:sz="0" w:space="0" w:color="auto"/>
            <w:left w:val="none" w:sz="0" w:space="0" w:color="auto"/>
            <w:bottom w:val="none" w:sz="0" w:space="0" w:color="auto"/>
            <w:right w:val="none" w:sz="0" w:space="0" w:color="auto"/>
          </w:divBdr>
        </w:div>
      </w:divsChild>
    </w:div>
    <w:div w:id="1785030365">
      <w:bodyDiv w:val="1"/>
      <w:marLeft w:val="0"/>
      <w:marRight w:val="0"/>
      <w:marTop w:val="0"/>
      <w:marBottom w:val="0"/>
      <w:divBdr>
        <w:top w:val="none" w:sz="0" w:space="0" w:color="auto"/>
        <w:left w:val="none" w:sz="0" w:space="0" w:color="auto"/>
        <w:bottom w:val="none" w:sz="0" w:space="0" w:color="auto"/>
        <w:right w:val="none" w:sz="0" w:space="0" w:color="auto"/>
      </w:divBdr>
      <w:divsChild>
        <w:div w:id="78019922">
          <w:marLeft w:val="0"/>
          <w:marRight w:val="0"/>
          <w:marTop w:val="0"/>
          <w:marBottom w:val="0"/>
          <w:divBdr>
            <w:top w:val="none" w:sz="0" w:space="0" w:color="auto"/>
            <w:left w:val="none" w:sz="0" w:space="0" w:color="auto"/>
            <w:bottom w:val="none" w:sz="0" w:space="0" w:color="auto"/>
            <w:right w:val="none" w:sz="0" w:space="0" w:color="auto"/>
          </w:divBdr>
        </w:div>
      </w:divsChild>
    </w:div>
    <w:div w:id="1805150734">
      <w:bodyDiv w:val="1"/>
      <w:marLeft w:val="0"/>
      <w:marRight w:val="0"/>
      <w:marTop w:val="0"/>
      <w:marBottom w:val="0"/>
      <w:divBdr>
        <w:top w:val="none" w:sz="0" w:space="0" w:color="auto"/>
        <w:left w:val="none" w:sz="0" w:space="0" w:color="auto"/>
        <w:bottom w:val="none" w:sz="0" w:space="0" w:color="auto"/>
        <w:right w:val="none" w:sz="0" w:space="0" w:color="auto"/>
      </w:divBdr>
    </w:div>
    <w:div w:id="1814174873">
      <w:bodyDiv w:val="1"/>
      <w:marLeft w:val="0"/>
      <w:marRight w:val="0"/>
      <w:marTop w:val="0"/>
      <w:marBottom w:val="0"/>
      <w:divBdr>
        <w:top w:val="none" w:sz="0" w:space="0" w:color="auto"/>
        <w:left w:val="none" w:sz="0" w:space="0" w:color="auto"/>
        <w:bottom w:val="none" w:sz="0" w:space="0" w:color="auto"/>
        <w:right w:val="none" w:sz="0" w:space="0" w:color="auto"/>
      </w:divBdr>
    </w:div>
    <w:div w:id="1824158370">
      <w:bodyDiv w:val="1"/>
      <w:marLeft w:val="0"/>
      <w:marRight w:val="0"/>
      <w:marTop w:val="0"/>
      <w:marBottom w:val="0"/>
      <w:divBdr>
        <w:top w:val="none" w:sz="0" w:space="0" w:color="auto"/>
        <w:left w:val="none" w:sz="0" w:space="0" w:color="auto"/>
        <w:bottom w:val="none" w:sz="0" w:space="0" w:color="auto"/>
        <w:right w:val="none" w:sz="0" w:space="0" w:color="auto"/>
      </w:divBdr>
      <w:divsChild>
        <w:div w:id="1625890244">
          <w:marLeft w:val="0"/>
          <w:marRight w:val="0"/>
          <w:marTop w:val="0"/>
          <w:marBottom w:val="0"/>
          <w:divBdr>
            <w:top w:val="none" w:sz="0" w:space="0" w:color="auto"/>
            <w:left w:val="none" w:sz="0" w:space="0" w:color="auto"/>
            <w:bottom w:val="none" w:sz="0" w:space="0" w:color="auto"/>
            <w:right w:val="none" w:sz="0" w:space="0" w:color="auto"/>
          </w:divBdr>
          <w:divsChild>
            <w:div w:id="174779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43550">
      <w:bodyDiv w:val="1"/>
      <w:marLeft w:val="0"/>
      <w:marRight w:val="0"/>
      <w:marTop w:val="0"/>
      <w:marBottom w:val="0"/>
      <w:divBdr>
        <w:top w:val="none" w:sz="0" w:space="0" w:color="auto"/>
        <w:left w:val="none" w:sz="0" w:space="0" w:color="auto"/>
        <w:bottom w:val="none" w:sz="0" w:space="0" w:color="auto"/>
        <w:right w:val="none" w:sz="0" w:space="0" w:color="auto"/>
      </w:divBdr>
      <w:divsChild>
        <w:div w:id="577594691">
          <w:marLeft w:val="0"/>
          <w:marRight w:val="0"/>
          <w:marTop w:val="0"/>
          <w:marBottom w:val="0"/>
          <w:divBdr>
            <w:top w:val="none" w:sz="0" w:space="0" w:color="auto"/>
            <w:left w:val="none" w:sz="0" w:space="0" w:color="auto"/>
            <w:bottom w:val="none" w:sz="0" w:space="0" w:color="auto"/>
            <w:right w:val="none" w:sz="0" w:space="0" w:color="auto"/>
          </w:divBdr>
          <w:divsChild>
            <w:div w:id="707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9518">
      <w:bodyDiv w:val="1"/>
      <w:marLeft w:val="0"/>
      <w:marRight w:val="0"/>
      <w:marTop w:val="0"/>
      <w:marBottom w:val="0"/>
      <w:divBdr>
        <w:top w:val="none" w:sz="0" w:space="0" w:color="auto"/>
        <w:left w:val="none" w:sz="0" w:space="0" w:color="auto"/>
        <w:bottom w:val="none" w:sz="0" w:space="0" w:color="auto"/>
        <w:right w:val="none" w:sz="0" w:space="0" w:color="auto"/>
      </w:divBdr>
    </w:div>
    <w:div w:id="1946385055">
      <w:bodyDiv w:val="1"/>
      <w:marLeft w:val="0"/>
      <w:marRight w:val="0"/>
      <w:marTop w:val="0"/>
      <w:marBottom w:val="0"/>
      <w:divBdr>
        <w:top w:val="none" w:sz="0" w:space="0" w:color="auto"/>
        <w:left w:val="none" w:sz="0" w:space="0" w:color="auto"/>
        <w:bottom w:val="none" w:sz="0" w:space="0" w:color="auto"/>
        <w:right w:val="none" w:sz="0" w:space="0" w:color="auto"/>
      </w:divBdr>
    </w:div>
    <w:div w:id="1960868661">
      <w:bodyDiv w:val="1"/>
      <w:marLeft w:val="0"/>
      <w:marRight w:val="0"/>
      <w:marTop w:val="0"/>
      <w:marBottom w:val="0"/>
      <w:divBdr>
        <w:top w:val="none" w:sz="0" w:space="0" w:color="auto"/>
        <w:left w:val="none" w:sz="0" w:space="0" w:color="auto"/>
        <w:bottom w:val="none" w:sz="0" w:space="0" w:color="auto"/>
        <w:right w:val="none" w:sz="0" w:space="0" w:color="auto"/>
      </w:divBdr>
      <w:divsChild>
        <w:div w:id="255015426">
          <w:marLeft w:val="0"/>
          <w:marRight w:val="0"/>
          <w:marTop w:val="0"/>
          <w:marBottom w:val="0"/>
          <w:divBdr>
            <w:top w:val="none" w:sz="0" w:space="0" w:color="auto"/>
            <w:left w:val="none" w:sz="0" w:space="0" w:color="auto"/>
            <w:bottom w:val="none" w:sz="0" w:space="0" w:color="auto"/>
            <w:right w:val="none" w:sz="0" w:space="0" w:color="auto"/>
          </w:divBdr>
        </w:div>
        <w:div w:id="798187722">
          <w:marLeft w:val="0"/>
          <w:marRight w:val="0"/>
          <w:marTop w:val="0"/>
          <w:marBottom w:val="0"/>
          <w:divBdr>
            <w:top w:val="none" w:sz="0" w:space="0" w:color="auto"/>
            <w:left w:val="none" w:sz="0" w:space="0" w:color="auto"/>
            <w:bottom w:val="none" w:sz="0" w:space="0" w:color="auto"/>
            <w:right w:val="none" w:sz="0" w:space="0" w:color="auto"/>
          </w:divBdr>
        </w:div>
        <w:div w:id="1287346552">
          <w:marLeft w:val="0"/>
          <w:marRight w:val="0"/>
          <w:marTop w:val="0"/>
          <w:marBottom w:val="0"/>
          <w:divBdr>
            <w:top w:val="none" w:sz="0" w:space="0" w:color="auto"/>
            <w:left w:val="none" w:sz="0" w:space="0" w:color="auto"/>
            <w:bottom w:val="none" w:sz="0" w:space="0" w:color="auto"/>
            <w:right w:val="none" w:sz="0" w:space="0" w:color="auto"/>
          </w:divBdr>
        </w:div>
        <w:div w:id="1567837372">
          <w:marLeft w:val="0"/>
          <w:marRight w:val="0"/>
          <w:marTop w:val="0"/>
          <w:marBottom w:val="0"/>
          <w:divBdr>
            <w:top w:val="none" w:sz="0" w:space="0" w:color="auto"/>
            <w:left w:val="none" w:sz="0" w:space="0" w:color="auto"/>
            <w:bottom w:val="none" w:sz="0" w:space="0" w:color="auto"/>
            <w:right w:val="none" w:sz="0" w:space="0" w:color="auto"/>
          </w:divBdr>
        </w:div>
        <w:div w:id="1673020292">
          <w:marLeft w:val="0"/>
          <w:marRight w:val="0"/>
          <w:marTop w:val="0"/>
          <w:marBottom w:val="0"/>
          <w:divBdr>
            <w:top w:val="none" w:sz="0" w:space="0" w:color="auto"/>
            <w:left w:val="none" w:sz="0" w:space="0" w:color="auto"/>
            <w:bottom w:val="none" w:sz="0" w:space="0" w:color="auto"/>
            <w:right w:val="none" w:sz="0" w:space="0" w:color="auto"/>
          </w:divBdr>
        </w:div>
        <w:div w:id="1740325846">
          <w:marLeft w:val="0"/>
          <w:marRight w:val="0"/>
          <w:marTop w:val="0"/>
          <w:marBottom w:val="0"/>
          <w:divBdr>
            <w:top w:val="none" w:sz="0" w:space="0" w:color="auto"/>
            <w:left w:val="none" w:sz="0" w:space="0" w:color="auto"/>
            <w:bottom w:val="none" w:sz="0" w:space="0" w:color="auto"/>
            <w:right w:val="none" w:sz="0" w:space="0" w:color="auto"/>
          </w:divBdr>
        </w:div>
        <w:div w:id="1801460940">
          <w:marLeft w:val="0"/>
          <w:marRight w:val="0"/>
          <w:marTop w:val="0"/>
          <w:marBottom w:val="0"/>
          <w:divBdr>
            <w:top w:val="none" w:sz="0" w:space="0" w:color="auto"/>
            <w:left w:val="none" w:sz="0" w:space="0" w:color="auto"/>
            <w:bottom w:val="none" w:sz="0" w:space="0" w:color="auto"/>
            <w:right w:val="none" w:sz="0" w:space="0" w:color="auto"/>
          </w:divBdr>
        </w:div>
        <w:div w:id="1956058720">
          <w:marLeft w:val="0"/>
          <w:marRight w:val="0"/>
          <w:marTop w:val="0"/>
          <w:marBottom w:val="0"/>
          <w:divBdr>
            <w:top w:val="none" w:sz="0" w:space="0" w:color="auto"/>
            <w:left w:val="none" w:sz="0" w:space="0" w:color="auto"/>
            <w:bottom w:val="none" w:sz="0" w:space="0" w:color="auto"/>
            <w:right w:val="none" w:sz="0" w:space="0" w:color="auto"/>
          </w:divBdr>
        </w:div>
      </w:divsChild>
    </w:div>
    <w:div w:id="1979147211">
      <w:bodyDiv w:val="1"/>
      <w:marLeft w:val="0"/>
      <w:marRight w:val="0"/>
      <w:marTop w:val="0"/>
      <w:marBottom w:val="0"/>
      <w:divBdr>
        <w:top w:val="none" w:sz="0" w:space="0" w:color="auto"/>
        <w:left w:val="none" w:sz="0" w:space="0" w:color="auto"/>
        <w:bottom w:val="none" w:sz="0" w:space="0" w:color="auto"/>
        <w:right w:val="none" w:sz="0" w:space="0" w:color="auto"/>
      </w:divBdr>
      <w:divsChild>
        <w:div w:id="2012488953">
          <w:marLeft w:val="0"/>
          <w:marRight w:val="0"/>
          <w:marTop w:val="0"/>
          <w:marBottom w:val="0"/>
          <w:divBdr>
            <w:top w:val="none" w:sz="0" w:space="0" w:color="auto"/>
            <w:left w:val="none" w:sz="0" w:space="0" w:color="auto"/>
            <w:bottom w:val="none" w:sz="0" w:space="0" w:color="auto"/>
            <w:right w:val="none" w:sz="0" w:space="0" w:color="auto"/>
          </w:divBdr>
        </w:div>
      </w:divsChild>
    </w:div>
    <w:div w:id="1984653526">
      <w:bodyDiv w:val="1"/>
      <w:marLeft w:val="0"/>
      <w:marRight w:val="0"/>
      <w:marTop w:val="0"/>
      <w:marBottom w:val="0"/>
      <w:divBdr>
        <w:top w:val="none" w:sz="0" w:space="0" w:color="auto"/>
        <w:left w:val="none" w:sz="0" w:space="0" w:color="auto"/>
        <w:bottom w:val="none" w:sz="0" w:space="0" w:color="auto"/>
        <w:right w:val="none" w:sz="0" w:space="0" w:color="auto"/>
      </w:divBdr>
      <w:divsChild>
        <w:div w:id="765613852">
          <w:marLeft w:val="0"/>
          <w:marRight w:val="0"/>
          <w:marTop w:val="0"/>
          <w:marBottom w:val="0"/>
          <w:divBdr>
            <w:top w:val="none" w:sz="0" w:space="0" w:color="auto"/>
            <w:left w:val="none" w:sz="0" w:space="0" w:color="auto"/>
            <w:bottom w:val="none" w:sz="0" w:space="0" w:color="auto"/>
            <w:right w:val="none" w:sz="0" w:space="0" w:color="auto"/>
          </w:divBdr>
          <w:divsChild>
            <w:div w:id="1028288028">
              <w:marLeft w:val="0"/>
              <w:marRight w:val="0"/>
              <w:marTop w:val="0"/>
              <w:marBottom w:val="0"/>
              <w:divBdr>
                <w:top w:val="none" w:sz="0" w:space="0" w:color="auto"/>
                <w:left w:val="none" w:sz="0" w:space="0" w:color="auto"/>
                <w:bottom w:val="none" w:sz="0" w:space="0" w:color="auto"/>
                <w:right w:val="none" w:sz="0" w:space="0" w:color="auto"/>
              </w:divBdr>
            </w:div>
            <w:div w:id="124618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70696">
      <w:bodyDiv w:val="1"/>
      <w:marLeft w:val="0"/>
      <w:marRight w:val="0"/>
      <w:marTop w:val="0"/>
      <w:marBottom w:val="0"/>
      <w:divBdr>
        <w:top w:val="none" w:sz="0" w:space="0" w:color="auto"/>
        <w:left w:val="none" w:sz="0" w:space="0" w:color="auto"/>
        <w:bottom w:val="none" w:sz="0" w:space="0" w:color="auto"/>
        <w:right w:val="none" w:sz="0" w:space="0" w:color="auto"/>
      </w:divBdr>
      <w:divsChild>
        <w:div w:id="2082097677">
          <w:marLeft w:val="0"/>
          <w:marRight w:val="0"/>
          <w:marTop w:val="0"/>
          <w:marBottom w:val="0"/>
          <w:divBdr>
            <w:top w:val="none" w:sz="0" w:space="0" w:color="auto"/>
            <w:left w:val="none" w:sz="0" w:space="0" w:color="auto"/>
            <w:bottom w:val="none" w:sz="0" w:space="0" w:color="auto"/>
            <w:right w:val="none" w:sz="0" w:space="0" w:color="auto"/>
          </w:divBdr>
        </w:div>
      </w:divsChild>
    </w:div>
    <w:div w:id="2045053445">
      <w:bodyDiv w:val="1"/>
      <w:marLeft w:val="0"/>
      <w:marRight w:val="0"/>
      <w:marTop w:val="0"/>
      <w:marBottom w:val="0"/>
      <w:divBdr>
        <w:top w:val="none" w:sz="0" w:space="0" w:color="auto"/>
        <w:left w:val="none" w:sz="0" w:space="0" w:color="auto"/>
        <w:bottom w:val="none" w:sz="0" w:space="0" w:color="auto"/>
        <w:right w:val="none" w:sz="0" w:space="0" w:color="auto"/>
      </w:divBdr>
      <w:divsChild>
        <w:div w:id="1931306922">
          <w:marLeft w:val="0"/>
          <w:marRight w:val="0"/>
          <w:marTop w:val="0"/>
          <w:marBottom w:val="0"/>
          <w:divBdr>
            <w:top w:val="none" w:sz="0" w:space="0" w:color="auto"/>
            <w:left w:val="none" w:sz="0" w:space="0" w:color="auto"/>
            <w:bottom w:val="none" w:sz="0" w:space="0" w:color="auto"/>
            <w:right w:val="none" w:sz="0" w:space="0" w:color="auto"/>
          </w:divBdr>
          <w:divsChild>
            <w:div w:id="157620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3673">
      <w:bodyDiv w:val="1"/>
      <w:marLeft w:val="0"/>
      <w:marRight w:val="0"/>
      <w:marTop w:val="0"/>
      <w:marBottom w:val="0"/>
      <w:divBdr>
        <w:top w:val="none" w:sz="0" w:space="0" w:color="auto"/>
        <w:left w:val="none" w:sz="0" w:space="0" w:color="auto"/>
        <w:bottom w:val="none" w:sz="0" w:space="0" w:color="auto"/>
        <w:right w:val="none" w:sz="0" w:space="0" w:color="auto"/>
      </w:divBdr>
      <w:divsChild>
        <w:div w:id="869415486">
          <w:marLeft w:val="0"/>
          <w:marRight w:val="0"/>
          <w:marTop w:val="0"/>
          <w:marBottom w:val="0"/>
          <w:divBdr>
            <w:top w:val="none" w:sz="0" w:space="0" w:color="auto"/>
            <w:left w:val="none" w:sz="0" w:space="0" w:color="auto"/>
            <w:bottom w:val="none" w:sz="0" w:space="0" w:color="auto"/>
            <w:right w:val="none" w:sz="0" w:space="0" w:color="auto"/>
          </w:divBdr>
        </w:div>
      </w:divsChild>
    </w:div>
    <w:div w:id="2080058270">
      <w:bodyDiv w:val="1"/>
      <w:marLeft w:val="0"/>
      <w:marRight w:val="0"/>
      <w:marTop w:val="0"/>
      <w:marBottom w:val="0"/>
      <w:divBdr>
        <w:top w:val="none" w:sz="0" w:space="0" w:color="auto"/>
        <w:left w:val="none" w:sz="0" w:space="0" w:color="auto"/>
        <w:bottom w:val="none" w:sz="0" w:space="0" w:color="auto"/>
        <w:right w:val="none" w:sz="0" w:space="0" w:color="auto"/>
      </w:divBdr>
    </w:div>
    <w:div w:id="2091000408">
      <w:bodyDiv w:val="1"/>
      <w:marLeft w:val="0"/>
      <w:marRight w:val="0"/>
      <w:marTop w:val="0"/>
      <w:marBottom w:val="0"/>
      <w:divBdr>
        <w:top w:val="none" w:sz="0" w:space="0" w:color="auto"/>
        <w:left w:val="none" w:sz="0" w:space="0" w:color="auto"/>
        <w:bottom w:val="none" w:sz="0" w:space="0" w:color="auto"/>
        <w:right w:val="none" w:sz="0" w:space="0" w:color="auto"/>
      </w:divBdr>
    </w:div>
    <w:div w:id="2110852233">
      <w:bodyDiv w:val="1"/>
      <w:marLeft w:val="0"/>
      <w:marRight w:val="0"/>
      <w:marTop w:val="0"/>
      <w:marBottom w:val="0"/>
      <w:divBdr>
        <w:top w:val="none" w:sz="0" w:space="0" w:color="auto"/>
        <w:left w:val="none" w:sz="0" w:space="0" w:color="auto"/>
        <w:bottom w:val="none" w:sz="0" w:space="0" w:color="auto"/>
        <w:right w:val="none" w:sz="0" w:space="0" w:color="auto"/>
      </w:divBdr>
      <w:divsChild>
        <w:div w:id="346907038">
          <w:marLeft w:val="0"/>
          <w:marRight w:val="0"/>
          <w:marTop w:val="0"/>
          <w:marBottom w:val="0"/>
          <w:divBdr>
            <w:top w:val="none" w:sz="0" w:space="0" w:color="auto"/>
            <w:left w:val="none" w:sz="0" w:space="0" w:color="auto"/>
            <w:bottom w:val="none" w:sz="0" w:space="0" w:color="auto"/>
            <w:right w:val="none" w:sz="0" w:space="0" w:color="auto"/>
          </w:divBdr>
        </w:div>
      </w:divsChild>
    </w:div>
    <w:div w:id="2135245681">
      <w:bodyDiv w:val="1"/>
      <w:marLeft w:val="0"/>
      <w:marRight w:val="0"/>
      <w:marTop w:val="0"/>
      <w:marBottom w:val="0"/>
      <w:divBdr>
        <w:top w:val="none" w:sz="0" w:space="0" w:color="auto"/>
        <w:left w:val="none" w:sz="0" w:space="0" w:color="auto"/>
        <w:bottom w:val="none" w:sz="0" w:space="0" w:color="auto"/>
        <w:right w:val="none" w:sz="0" w:space="0" w:color="auto"/>
      </w:divBdr>
      <w:divsChild>
        <w:div w:id="391122334">
          <w:marLeft w:val="0"/>
          <w:marRight w:val="0"/>
          <w:marTop w:val="0"/>
          <w:marBottom w:val="0"/>
          <w:divBdr>
            <w:top w:val="none" w:sz="0" w:space="0" w:color="auto"/>
            <w:left w:val="none" w:sz="0" w:space="0" w:color="auto"/>
            <w:bottom w:val="none" w:sz="0" w:space="0" w:color="auto"/>
            <w:right w:val="none" w:sz="0" w:space="0" w:color="auto"/>
          </w:divBdr>
          <w:divsChild>
            <w:div w:id="714236083">
              <w:marLeft w:val="0"/>
              <w:marRight w:val="0"/>
              <w:marTop w:val="0"/>
              <w:marBottom w:val="0"/>
              <w:divBdr>
                <w:top w:val="none" w:sz="0" w:space="0" w:color="auto"/>
                <w:left w:val="none" w:sz="0" w:space="0" w:color="auto"/>
                <w:bottom w:val="none" w:sz="0" w:space="0" w:color="auto"/>
                <w:right w:val="none" w:sz="0" w:space="0" w:color="auto"/>
              </w:divBdr>
            </w:div>
            <w:div w:id="1316568143">
              <w:marLeft w:val="0"/>
              <w:marRight w:val="0"/>
              <w:marTop w:val="0"/>
              <w:marBottom w:val="0"/>
              <w:divBdr>
                <w:top w:val="none" w:sz="0" w:space="0" w:color="auto"/>
                <w:left w:val="none" w:sz="0" w:space="0" w:color="auto"/>
                <w:bottom w:val="none" w:sz="0" w:space="0" w:color="auto"/>
                <w:right w:val="none" w:sz="0" w:space="0" w:color="auto"/>
              </w:divBdr>
            </w:div>
            <w:div w:id="1433936214">
              <w:marLeft w:val="0"/>
              <w:marRight w:val="0"/>
              <w:marTop w:val="0"/>
              <w:marBottom w:val="0"/>
              <w:divBdr>
                <w:top w:val="none" w:sz="0" w:space="0" w:color="auto"/>
                <w:left w:val="none" w:sz="0" w:space="0" w:color="auto"/>
                <w:bottom w:val="none" w:sz="0" w:space="0" w:color="auto"/>
                <w:right w:val="none" w:sz="0" w:space="0" w:color="auto"/>
              </w:divBdr>
            </w:div>
            <w:div w:id="168493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hyperlink" Target="http://dx.doi.org/10.31510/infa.v15i1.337" TargetMode="External"/><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png"/><Relationship Id="rId5" Type="http://schemas.openxmlformats.org/officeDocument/2006/relationships/numbering" Target="numbering.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jpg"/><Relationship Id="rId72" Type="http://schemas.openxmlformats.org/officeDocument/2006/relationships/image" Target="media/image60.jpeg"/><Relationship Id="rId80" Type="http://schemas.openxmlformats.org/officeDocument/2006/relationships/header" Target="header2.xml"/><Relationship Id="rId85"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hyperlink" Target="https://www.pucpr.br/wp-content/uploads/2017/10/ensino-hibrido_uma-inovacao-disruptiva.pd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footer" Target="footer2.xml"/><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jpg"/><Relationship Id="rId34" Type="http://schemas.openxmlformats.org/officeDocument/2006/relationships/image" Target="media/image22.png"/><Relationship Id="rId50" Type="http://schemas.openxmlformats.org/officeDocument/2006/relationships/image" Target="media/image38.jpg"/><Relationship Id="rId55" Type="http://schemas.openxmlformats.org/officeDocument/2006/relationships/image" Target="media/image43.jpeg"/><Relationship Id="rId76" Type="http://schemas.openxmlformats.org/officeDocument/2006/relationships/image" Target="media/image64.jpe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jpe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hyperlink" Target="http://dx.doi.org/10.1590/s1806-11172011000100026"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D32C06D2783D545BFD3DDEAE7EA77F9" ma:contentTypeVersion="9" ma:contentTypeDescription="Crie um novo documento." ma:contentTypeScope="" ma:versionID="bc84ca306363186bc51d84bac7251b08">
  <xsd:schema xmlns:xsd="http://www.w3.org/2001/XMLSchema" xmlns:xs="http://www.w3.org/2001/XMLSchema" xmlns:p="http://schemas.microsoft.com/office/2006/metadata/properties" xmlns:ns2="69cfcb65-2ad1-4f50-9e73-f0391e967741" xmlns:ns3="0487d10e-cab6-4396-b7cc-94a76a534813" targetNamespace="http://schemas.microsoft.com/office/2006/metadata/properties" ma:root="true" ma:fieldsID="c77362ff9fadb8bffe9bc44954cb3165" ns2:_="" ns3:_="">
    <xsd:import namespace="69cfcb65-2ad1-4f50-9e73-f0391e967741"/>
    <xsd:import namespace="0487d10e-cab6-4396-b7cc-94a76a534813"/>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cfcb65-2ad1-4f50-9e73-f0391e96774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3714fbfa-5ced-4307-b76a-786f22ad6a2b"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87d10e-cab6-4396-b7cc-94a76a534813"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6f8bd038-4421-441f-9e56-f988adce301d}" ma:internalName="TaxCatchAll" ma:showField="CatchAllData" ma:web="0487d10e-cab6-4396-b7cc-94a76a53481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69cfcb65-2ad1-4f50-9e73-f0391e967741">
      <Terms xmlns="http://schemas.microsoft.com/office/infopath/2007/PartnerControls"/>
    </lcf76f155ced4ddcb4097134ff3c332f>
    <TaxCatchAll xmlns="0487d10e-cab6-4396-b7cc-94a76a53481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03DDB1-9FFD-4D17-8D6E-77B0B63E71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cfcb65-2ad1-4f50-9e73-f0391e967741"/>
    <ds:schemaRef ds:uri="0487d10e-cab6-4396-b7cc-94a76a5348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7638870-9E6D-435A-9181-2E0DA0AE093F}">
  <ds:schemaRefs>
    <ds:schemaRef ds:uri="http://schemas.microsoft.com/office/2006/metadata/properties"/>
    <ds:schemaRef ds:uri="http://schemas.microsoft.com/office/infopath/2007/PartnerControls"/>
    <ds:schemaRef ds:uri="69cfcb65-2ad1-4f50-9e73-f0391e967741"/>
    <ds:schemaRef ds:uri="0487d10e-cab6-4396-b7cc-94a76a534813"/>
  </ds:schemaRefs>
</ds:datastoreItem>
</file>

<file path=customXml/itemProps3.xml><?xml version="1.0" encoding="utf-8"?>
<ds:datastoreItem xmlns:ds="http://schemas.openxmlformats.org/officeDocument/2006/customXml" ds:itemID="{F9202ABA-8238-4F09-BA44-C546C94CD924}">
  <ds:schemaRefs>
    <ds:schemaRef ds:uri="http://schemas.microsoft.com/sharepoint/v3/contenttype/forms"/>
  </ds:schemaRefs>
</ds:datastoreItem>
</file>

<file path=customXml/itemProps4.xml><?xml version="1.0" encoding="utf-8"?>
<ds:datastoreItem xmlns:ds="http://schemas.openxmlformats.org/officeDocument/2006/customXml" ds:itemID="{740FCC41-1C5D-4387-9846-4F0C0D141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881</TotalTime>
  <Pages>91</Pages>
  <Words>9982</Words>
  <Characters>53903</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63758</CharactersWithSpaces>
  <SharedDoc>false</SharedDoc>
  <HLinks>
    <vt:vector size="552" baseType="variant">
      <vt:variant>
        <vt:i4>2031626</vt:i4>
      </vt:variant>
      <vt:variant>
        <vt:i4>741</vt:i4>
      </vt:variant>
      <vt:variant>
        <vt:i4>0</vt:i4>
      </vt:variant>
      <vt:variant>
        <vt:i4>5</vt:i4>
      </vt:variant>
      <vt:variant>
        <vt:lpwstr>http://dx.doi.org/10.31510/infa.v15i1.337</vt:lpwstr>
      </vt:variant>
      <vt:variant>
        <vt:lpwstr/>
      </vt:variant>
      <vt:variant>
        <vt:i4>7471132</vt:i4>
      </vt:variant>
      <vt:variant>
        <vt:i4>738</vt:i4>
      </vt:variant>
      <vt:variant>
        <vt:i4>0</vt:i4>
      </vt:variant>
      <vt:variant>
        <vt:i4>5</vt:i4>
      </vt:variant>
      <vt:variant>
        <vt:lpwstr>https://www.pucpr.br/wp-content/uploads/2017/10/ensino-hibrido_uma-inovacao-disruptiva.pdf</vt:lpwstr>
      </vt:variant>
      <vt:variant>
        <vt:lpwstr/>
      </vt:variant>
      <vt:variant>
        <vt:i4>4325392</vt:i4>
      </vt:variant>
      <vt:variant>
        <vt:i4>735</vt:i4>
      </vt:variant>
      <vt:variant>
        <vt:i4>0</vt:i4>
      </vt:variant>
      <vt:variant>
        <vt:i4>5</vt:i4>
      </vt:variant>
      <vt:variant>
        <vt:lpwstr>http://dx.doi.org/10.1590/s1806-11172011000100026</vt:lpwstr>
      </vt:variant>
      <vt:variant>
        <vt:lpwstr/>
      </vt:variant>
      <vt:variant>
        <vt:i4>1048626</vt:i4>
      </vt:variant>
      <vt:variant>
        <vt:i4>536</vt:i4>
      </vt:variant>
      <vt:variant>
        <vt:i4>0</vt:i4>
      </vt:variant>
      <vt:variant>
        <vt:i4>5</vt:i4>
      </vt:variant>
      <vt:variant>
        <vt:lpwstr/>
      </vt:variant>
      <vt:variant>
        <vt:lpwstr>_Toc152661752</vt:lpwstr>
      </vt:variant>
      <vt:variant>
        <vt:i4>1048626</vt:i4>
      </vt:variant>
      <vt:variant>
        <vt:i4>530</vt:i4>
      </vt:variant>
      <vt:variant>
        <vt:i4>0</vt:i4>
      </vt:variant>
      <vt:variant>
        <vt:i4>5</vt:i4>
      </vt:variant>
      <vt:variant>
        <vt:lpwstr/>
      </vt:variant>
      <vt:variant>
        <vt:lpwstr>_Toc152661751</vt:lpwstr>
      </vt:variant>
      <vt:variant>
        <vt:i4>1048626</vt:i4>
      </vt:variant>
      <vt:variant>
        <vt:i4>524</vt:i4>
      </vt:variant>
      <vt:variant>
        <vt:i4>0</vt:i4>
      </vt:variant>
      <vt:variant>
        <vt:i4>5</vt:i4>
      </vt:variant>
      <vt:variant>
        <vt:lpwstr/>
      </vt:variant>
      <vt:variant>
        <vt:lpwstr>_Toc152661750</vt:lpwstr>
      </vt:variant>
      <vt:variant>
        <vt:i4>1114162</vt:i4>
      </vt:variant>
      <vt:variant>
        <vt:i4>518</vt:i4>
      </vt:variant>
      <vt:variant>
        <vt:i4>0</vt:i4>
      </vt:variant>
      <vt:variant>
        <vt:i4>5</vt:i4>
      </vt:variant>
      <vt:variant>
        <vt:lpwstr/>
      </vt:variant>
      <vt:variant>
        <vt:lpwstr>_Toc152661749</vt:lpwstr>
      </vt:variant>
      <vt:variant>
        <vt:i4>1114162</vt:i4>
      </vt:variant>
      <vt:variant>
        <vt:i4>512</vt:i4>
      </vt:variant>
      <vt:variant>
        <vt:i4>0</vt:i4>
      </vt:variant>
      <vt:variant>
        <vt:i4>5</vt:i4>
      </vt:variant>
      <vt:variant>
        <vt:lpwstr/>
      </vt:variant>
      <vt:variant>
        <vt:lpwstr>_Toc152661748</vt:lpwstr>
      </vt:variant>
      <vt:variant>
        <vt:i4>1114162</vt:i4>
      </vt:variant>
      <vt:variant>
        <vt:i4>506</vt:i4>
      </vt:variant>
      <vt:variant>
        <vt:i4>0</vt:i4>
      </vt:variant>
      <vt:variant>
        <vt:i4>5</vt:i4>
      </vt:variant>
      <vt:variant>
        <vt:lpwstr/>
      </vt:variant>
      <vt:variant>
        <vt:lpwstr>_Toc152661747</vt:lpwstr>
      </vt:variant>
      <vt:variant>
        <vt:i4>1114162</vt:i4>
      </vt:variant>
      <vt:variant>
        <vt:i4>500</vt:i4>
      </vt:variant>
      <vt:variant>
        <vt:i4>0</vt:i4>
      </vt:variant>
      <vt:variant>
        <vt:i4>5</vt:i4>
      </vt:variant>
      <vt:variant>
        <vt:lpwstr/>
      </vt:variant>
      <vt:variant>
        <vt:lpwstr>_Toc152661746</vt:lpwstr>
      </vt:variant>
      <vt:variant>
        <vt:i4>1114162</vt:i4>
      </vt:variant>
      <vt:variant>
        <vt:i4>494</vt:i4>
      </vt:variant>
      <vt:variant>
        <vt:i4>0</vt:i4>
      </vt:variant>
      <vt:variant>
        <vt:i4>5</vt:i4>
      </vt:variant>
      <vt:variant>
        <vt:lpwstr/>
      </vt:variant>
      <vt:variant>
        <vt:lpwstr>_Toc152661745</vt:lpwstr>
      </vt:variant>
      <vt:variant>
        <vt:i4>1114162</vt:i4>
      </vt:variant>
      <vt:variant>
        <vt:i4>488</vt:i4>
      </vt:variant>
      <vt:variant>
        <vt:i4>0</vt:i4>
      </vt:variant>
      <vt:variant>
        <vt:i4>5</vt:i4>
      </vt:variant>
      <vt:variant>
        <vt:lpwstr/>
      </vt:variant>
      <vt:variant>
        <vt:lpwstr>_Toc152661744</vt:lpwstr>
      </vt:variant>
      <vt:variant>
        <vt:i4>1114162</vt:i4>
      </vt:variant>
      <vt:variant>
        <vt:i4>482</vt:i4>
      </vt:variant>
      <vt:variant>
        <vt:i4>0</vt:i4>
      </vt:variant>
      <vt:variant>
        <vt:i4>5</vt:i4>
      </vt:variant>
      <vt:variant>
        <vt:lpwstr/>
      </vt:variant>
      <vt:variant>
        <vt:lpwstr>_Toc152661743</vt:lpwstr>
      </vt:variant>
      <vt:variant>
        <vt:i4>1114162</vt:i4>
      </vt:variant>
      <vt:variant>
        <vt:i4>476</vt:i4>
      </vt:variant>
      <vt:variant>
        <vt:i4>0</vt:i4>
      </vt:variant>
      <vt:variant>
        <vt:i4>5</vt:i4>
      </vt:variant>
      <vt:variant>
        <vt:lpwstr/>
      </vt:variant>
      <vt:variant>
        <vt:lpwstr>_Toc152661742</vt:lpwstr>
      </vt:variant>
      <vt:variant>
        <vt:i4>1114162</vt:i4>
      </vt:variant>
      <vt:variant>
        <vt:i4>470</vt:i4>
      </vt:variant>
      <vt:variant>
        <vt:i4>0</vt:i4>
      </vt:variant>
      <vt:variant>
        <vt:i4>5</vt:i4>
      </vt:variant>
      <vt:variant>
        <vt:lpwstr/>
      </vt:variant>
      <vt:variant>
        <vt:lpwstr>_Toc152661741</vt:lpwstr>
      </vt:variant>
      <vt:variant>
        <vt:i4>1114162</vt:i4>
      </vt:variant>
      <vt:variant>
        <vt:i4>464</vt:i4>
      </vt:variant>
      <vt:variant>
        <vt:i4>0</vt:i4>
      </vt:variant>
      <vt:variant>
        <vt:i4>5</vt:i4>
      </vt:variant>
      <vt:variant>
        <vt:lpwstr/>
      </vt:variant>
      <vt:variant>
        <vt:lpwstr>_Toc152661740</vt:lpwstr>
      </vt:variant>
      <vt:variant>
        <vt:i4>1441842</vt:i4>
      </vt:variant>
      <vt:variant>
        <vt:i4>458</vt:i4>
      </vt:variant>
      <vt:variant>
        <vt:i4>0</vt:i4>
      </vt:variant>
      <vt:variant>
        <vt:i4>5</vt:i4>
      </vt:variant>
      <vt:variant>
        <vt:lpwstr/>
      </vt:variant>
      <vt:variant>
        <vt:lpwstr>_Toc152661739</vt:lpwstr>
      </vt:variant>
      <vt:variant>
        <vt:i4>1441842</vt:i4>
      </vt:variant>
      <vt:variant>
        <vt:i4>452</vt:i4>
      </vt:variant>
      <vt:variant>
        <vt:i4>0</vt:i4>
      </vt:variant>
      <vt:variant>
        <vt:i4>5</vt:i4>
      </vt:variant>
      <vt:variant>
        <vt:lpwstr/>
      </vt:variant>
      <vt:variant>
        <vt:lpwstr>_Toc152661738</vt:lpwstr>
      </vt:variant>
      <vt:variant>
        <vt:i4>1441842</vt:i4>
      </vt:variant>
      <vt:variant>
        <vt:i4>446</vt:i4>
      </vt:variant>
      <vt:variant>
        <vt:i4>0</vt:i4>
      </vt:variant>
      <vt:variant>
        <vt:i4>5</vt:i4>
      </vt:variant>
      <vt:variant>
        <vt:lpwstr/>
      </vt:variant>
      <vt:variant>
        <vt:lpwstr>_Toc152661737</vt:lpwstr>
      </vt:variant>
      <vt:variant>
        <vt:i4>1441842</vt:i4>
      </vt:variant>
      <vt:variant>
        <vt:i4>440</vt:i4>
      </vt:variant>
      <vt:variant>
        <vt:i4>0</vt:i4>
      </vt:variant>
      <vt:variant>
        <vt:i4>5</vt:i4>
      </vt:variant>
      <vt:variant>
        <vt:lpwstr/>
      </vt:variant>
      <vt:variant>
        <vt:lpwstr>_Toc152661736</vt:lpwstr>
      </vt:variant>
      <vt:variant>
        <vt:i4>1441842</vt:i4>
      </vt:variant>
      <vt:variant>
        <vt:i4>434</vt:i4>
      </vt:variant>
      <vt:variant>
        <vt:i4>0</vt:i4>
      </vt:variant>
      <vt:variant>
        <vt:i4>5</vt:i4>
      </vt:variant>
      <vt:variant>
        <vt:lpwstr/>
      </vt:variant>
      <vt:variant>
        <vt:lpwstr>_Toc152661735</vt:lpwstr>
      </vt:variant>
      <vt:variant>
        <vt:i4>1441842</vt:i4>
      </vt:variant>
      <vt:variant>
        <vt:i4>428</vt:i4>
      </vt:variant>
      <vt:variant>
        <vt:i4>0</vt:i4>
      </vt:variant>
      <vt:variant>
        <vt:i4>5</vt:i4>
      </vt:variant>
      <vt:variant>
        <vt:lpwstr/>
      </vt:variant>
      <vt:variant>
        <vt:lpwstr>_Toc152661734</vt:lpwstr>
      </vt:variant>
      <vt:variant>
        <vt:i4>1441842</vt:i4>
      </vt:variant>
      <vt:variant>
        <vt:i4>422</vt:i4>
      </vt:variant>
      <vt:variant>
        <vt:i4>0</vt:i4>
      </vt:variant>
      <vt:variant>
        <vt:i4>5</vt:i4>
      </vt:variant>
      <vt:variant>
        <vt:lpwstr/>
      </vt:variant>
      <vt:variant>
        <vt:lpwstr>_Toc152661733</vt:lpwstr>
      </vt:variant>
      <vt:variant>
        <vt:i4>1441842</vt:i4>
      </vt:variant>
      <vt:variant>
        <vt:i4>416</vt:i4>
      </vt:variant>
      <vt:variant>
        <vt:i4>0</vt:i4>
      </vt:variant>
      <vt:variant>
        <vt:i4>5</vt:i4>
      </vt:variant>
      <vt:variant>
        <vt:lpwstr/>
      </vt:variant>
      <vt:variant>
        <vt:lpwstr>_Toc152661732</vt:lpwstr>
      </vt:variant>
      <vt:variant>
        <vt:i4>1441842</vt:i4>
      </vt:variant>
      <vt:variant>
        <vt:i4>410</vt:i4>
      </vt:variant>
      <vt:variant>
        <vt:i4>0</vt:i4>
      </vt:variant>
      <vt:variant>
        <vt:i4>5</vt:i4>
      </vt:variant>
      <vt:variant>
        <vt:lpwstr/>
      </vt:variant>
      <vt:variant>
        <vt:lpwstr>_Toc152661731</vt:lpwstr>
      </vt:variant>
      <vt:variant>
        <vt:i4>1441842</vt:i4>
      </vt:variant>
      <vt:variant>
        <vt:i4>404</vt:i4>
      </vt:variant>
      <vt:variant>
        <vt:i4>0</vt:i4>
      </vt:variant>
      <vt:variant>
        <vt:i4>5</vt:i4>
      </vt:variant>
      <vt:variant>
        <vt:lpwstr/>
      </vt:variant>
      <vt:variant>
        <vt:lpwstr>_Toc152661730</vt:lpwstr>
      </vt:variant>
      <vt:variant>
        <vt:i4>1507378</vt:i4>
      </vt:variant>
      <vt:variant>
        <vt:i4>398</vt:i4>
      </vt:variant>
      <vt:variant>
        <vt:i4>0</vt:i4>
      </vt:variant>
      <vt:variant>
        <vt:i4>5</vt:i4>
      </vt:variant>
      <vt:variant>
        <vt:lpwstr/>
      </vt:variant>
      <vt:variant>
        <vt:lpwstr>_Toc152661729</vt:lpwstr>
      </vt:variant>
      <vt:variant>
        <vt:i4>1507378</vt:i4>
      </vt:variant>
      <vt:variant>
        <vt:i4>392</vt:i4>
      </vt:variant>
      <vt:variant>
        <vt:i4>0</vt:i4>
      </vt:variant>
      <vt:variant>
        <vt:i4>5</vt:i4>
      </vt:variant>
      <vt:variant>
        <vt:lpwstr/>
      </vt:variant>
      <vt:variant>
        <vt:lpwstr>_Toc152661728</vt:lpwstr>
      </vt:variant>
      <vt:variant>
        <vt:i4>1114165</vt:i4>
      </vt:variant>
      <vt:variant>
        <vt:i4>383</vt:i4>
      </vt:variant>
      <vt:variant>
        <vt:i4>0</vt:i4>
      </vt:variant>
      <vt:variant>
        <vt:i4>5</vt:i4>
      </vt:variant>
      <vt:variant>
        <vt:lpwstr/>
      </vt:variant>
      <vt:variant>
        <vt:lpwstr>_Toc152412756</vt:lpwstr>
      </vt:variant>
      <vt:variant>
        <vt:i4>1114165</vt:i4>
      </vt:variant>
      <vt:variant>
        <vt:i4>377</vt:i4>
      </vt:variant>
      <vt:variant>
        <vt:i4>0</vt:i4>
      </vt:variant>
      <vt:variant>
        <vt:i4>5</vt:i4>
      </vt:variant>
      <vt:variant>
        <vt:lpwstr/>
      </vt:variant>
      <vt:variant>
        <vt:lpwstr>_Toc152412755</vt:lpwstr>
      </vt:variant>
      <vt:variant>
        <vt:i4>1114165</vt:i4>
      </vt:variant>
      <vt:variant>
        <vt:i4>371</vt:i4>
      </vt:variant>
      <vt:variant>
        <vt:i4>0</vt:i4>
      </vt:variant>
      <vt:variant>
        <vt:i4>5</vt:i4>
      </vt:variant>
      <vt:variant>
        <vt:lpwstr/>
      </vt:variant>
      <vt:variant>
        <vt:lpwstr>_Toc152412754</vt:lpwstr>
      </vt:variant>
      <vt:variant>
        <vt:i4>1114165</vt:i4>
      </vt:variant>
      <vt:variant>
        <vt:i4>365</vt:i4>
      </vt:variant>
      <vt:variant>
        <vt:i4>0</vt:i4>
      </vt:variant>
      <vt:variant>
        <vt:i4>5</vt:i4>
      </vt:variant>
      <vt:variant>
        <vt:lpwstr/>
      </vt:variant>
      <vt:variant>
        <vt:lpwstr>_Toc152412753</vt:lpwstr>
      </vt:variant>
      <vt:variant>
        <vt:i4>1114165</vt:i4>
      </vt:variant>
      <vt:variant>
        <vt:i4>359</vt:i4>
      </vt:variant>
      <vt:variant>
        <vt:i4>0</vt:i4>
      </vt:variant>
      <vt:variant>
        <vt:i4>5</vt:i4>
      </vt:variant>
      <vt:variant>
        <vt:lpwstr/>
      </vt:variant>
      <vt:variant>
        <vt:lpwstr>_Toc152412752</vt:lpwstr>
      </vt:variant>
      <vt:variant>
        <vt:i4>1114165</vt:i4>
      </vt:variant>
      <vt:variant>
        <vt:i4>353</vt:i4>
      </vt:variant>
      <vt:variant>
        <vt:i4>0</vt:i4>
      </vt:variant>
      <vt:variant>
        <vt:i4>5</vt:i4>
      </vt:variant>
      <vt:variant>
        <vt:lpwstr/>
      </vt:variant>
      <vt:variant>
        <vt:lpwstr>_Toc152412751</vt:lpwstr>
      </vt:variant>
      <vt:variant>
        <vt:i4>1114165</vt:i4>
      </vt:variant>
      <vt:variant>
        <vt:i4>347</vt:i4>
      </vt:variant>
      <vt:variant>
        <vt:i4>0</vt:i4>
      </vt:variant>
      <vt:variant>
        <vt:i4>5</vt:i4>
      </vt:variant>
      <vt:variant>
        <vt:lpwstr/>
      </vt:variant>
      <vt:variant>
        <vt:lpwstr>_Toc152412750</vt:lpwstr>
      </vt:variant>
      <vt:variant>
        <vt:i4>1048629</vt:i4>
      </vt:variant>
      <vt:variant>
        <vt:i4>341</vt:i4>
      </vt:variant>
      <vt:variant>
        <vt:i4>0</vt:i4>
      </vt:variant>
      <vt:variant>
        <vt:i4>5</vt:i4>
      </vt:variant>
      <vt:variant>
        <vt:lpwstr/>
      </vt:variant>
      <vt:variant>
        <vt:lpwstr>_Toc152412749</vt:lpwstr>
      </vt:variant>
      <vt:variant>
        <vt:i4>1179703</vt:i4>
      </vt:variant>
      <vt:variant>
        <vt:i4>332</vt:i4>
      </vt:variant>
      <vt:variant>
        <vt:i4>0</vt:i4>
      </vt:variant>
      <vt:variant>
        <vt:i4>5</vt:i4>
      </vt:variant>
      <vt:variant>
        <vt:lpwstr/>
      </vt:variant>
      <vt:variant>
        <vt:lpwstr>_Toc152444001</vt:lpwstr>
      </vt:variant>
      <vt:variant>
        <vt:i4>1179703</vt:i4>
      </vt:variant>
      <vt:variant>
        <vt:i4>326</vt:i4>
      </vt:variant>
      <vt:variant>
        <vt:i4>0</vt:i4>
      </vt:variant>
      <vt:variant>
        <vt:i4>5</vt:i4>
      </vt:variant>
      <vt:variant>
        <vt:lpwstr/>
      </vt:variant>
      <vt:variant>
        <vt:lpwstr>_Toc152444000</vt:lpwstr>
      </vt:variant>
      <vt:variant>
        <vt:i4>1835070</vt:i4>
      </vt:variant>
      <vt:variant>
        <vt:i4>320</vt:i4>
      </vt:variant>
      <vt:variant>
        <vt:i4>0</vt:i4>
      </vt:variant>
      <vt:variant>
        <vt:i4>5</vt:i4>
      </vt:variant>
      <vt:variant>
        <vt:lpwstr/>
      </vt:variant>
      <vt:variant>
        <vt:lpwstr>_Toc152443999</vt:lpwstr>
      </vt:variant>
      <vt:variant>
        <vt:i4>1835070</vt:i4>
      </vt:variant>
      <vt:variant>
        <vt:i4>314</vt:i4>
      </vt:variant>
      <vt:variant>
        <vt:i4>0</vt:i4>
      </vt:variant>
      <vt:variant>
        <vt:i4>5</vt:i4>
      </vt:variant>
      <vt:variant>
        <vt:lpwstr/>
      </vt:variant>
      <vt:variant>
        <vt:lpwstr>_Toc152443998</vt:lpwstr>
      </vt:variant>
      <vt:variant>
        <vt:i4>1835070</vt:i4>
      </vt:variant>
      <vt:variant>
        <vt:i4>308</vt:i4>
      </vt:variant>
      <vt:variant>
        <vt:i4>0</vt:i4>
      </vt:variant>
      <vt:variant>
        <vt:i4>5</vt:i4>
      </vt:variant>
      <vt:variant>
        <vt:lpwstr/>
      </vt:variant>
      <vt:variant>
        <vt:lpwstr>_Toc152443997</vt:lpwstr>
      </vt:variant>
      <vt:variant>
        <vt:i4>1835070</vt:i4>
      </vt:variant>
      <vt:variant>
        <vt:i4>302</vt:i4>
      </vt:variant>
      <vt:variant>
        <vt:i4>0</vt:i4>
      </vt:variant>
      <vt:variant>
        <vt:i4>5</vt:i4>
      </vt:variant>
      <vt:variant>
        <vt:lpwstr/>
      </vt:variant>
      <vt:variant>
        <vt:lpwstr>_Toc152443996</vt:lpwstr>
      </vt:variant>
      <vt:variant>
        <vt:i4>1835070</vt:i4>
      </vt:variant>
      <vt:variant>
        <vt:i4>296</vt:i4>
      </vt:variant>
      <vt:variant>
        <vt:i4>0</vt:i4>
      </vt:variant>
      <vt:variant>
        <vt:i4>5</vt:i4>
      </vt:variant>
      <vt:variant>
        <vt:lpwstr/>
      </vt:variant>
      <vt:variant>
        <vt:lpwstr>_Toc152443995</vt:lpwstr>
      </vt:variant>
      <vt:variant>
        <vt:i4>1835070</vt:i4>
      </vt:variant>
      <vt:variant>
        <vt:i4>290</vt:i4>
      </vt:variant>
      <vt:variant>
        <vt:i4>0</vt:i4>
      </vt:variant>
      <vt:variant>
        <vt:i4>5</vt:i4>
      </vt:variant>
      <vt:variant>
        <vt:lpwstr/>
      </vt:variant>
      <vt:variant>
        <vt:lpwstr>_Toc152443994</vt:lpwstr>
      </vt:variant>
      <vt:variant>
        <vt:i4>1835070</vt:i4>
      </vt:variant>
      <vt:variant>
        <vt:i4>284</vt:i4>
      </vt:variant>
      <vt:variant>
        <vt:i4>0</vt:i4>
      </vt:variant>
      <vt:variant>
        <vt:i4>5</vt:i4>
      </vt:variant>
      <vt:variant>
        <vt:lpwstr/>
      </vt:variant>
      <vt:variant>
        <vt:lpwstr>_Toc152443993</vt:lpwstr>
      </vt:variant>
      <vt:variant>
        <vt:i4>1835070</vt:i4>
      </vt:variant>
      <vt:variant>
        <vt:i4>278</vt:i4>
      </vt:variant>
      <vt:variant>
        <vt:i4>0</vt:i4>
      </vt:variant>
      <vt:variant>
        <vt:i4>5</vt:i4>
      </vt:variant>
      <vt:variant>
        <vt:lpwstr/>
      </vt:variant>
      <vt:variant>
        <vt:lpwstr>_Toc152443992</vt:lpwstr>
      </vt:variant>
      <vt:variant>
        <vt:i4>1835070</vt:i4>
      </vt:variant>
      <vt:variant>
        <vt:i4>272</vt:i4>
      </vt:variant>
      <vt:variant>
        <vt:i4>0</vt:i4>
      </vt:variant>
      <vt:variant>
        <vt:i4>5</vt:i4>
      </vt:variant>
      <vt:variant>
        <vt:lpwstr/>
      </vt:variant>
      <vt:variant>
        <vt:lpwstr>_Toc152443991</vt:lpwstr>
      </vt:variant>
      <vt:variant>
        <vt:i4>1835070</vt:i4>
      </vt:variant>
      <vt:variant>
        <vt:i4>266</vt:i4>
      </vt:variant>
      <vt:variant>
        <vt:i4>0</vt:i4>
      </vt:variant>
      <vt:variant>
        <vt:i4>5</vt:i4>
      </vt:variant>
      <vt:variant>
        <vt:lpwstr/>
      </vt:variant>
      <vt:variant>
        <vt:lpwstr>_Toc152443990</vt:lpwstr>
      </vt:variant>
      <vt:variant>
        <vt:i4>1900606</vt:i4>
      </vt:variant>
      <vt:variant>
        <vt:i4>260</vt:i4>
      </vt:variant>
      <vt:variant>
        <vt:i4>0</vt:i4>
      </vt:variant>
      <vt:variant>
        <vt:i4>5</vt:i4>
      </vt:variant>
      <vt:variant>
        <vt:lpwstr/>
      </vt:variant>
      <vt:variant>
        <vt:lpwstr>_Toc152443989</vt:lpwstr>
      </vt:variant>
      <vt:variant>
        <vt:i4>1900606</vt:i4>
      </vt:variant>
      <vt:variant>
        <vt:i4>254</vt:i4>
      </vt:variant>
      <vt:variant>
        <vt:i4>0</vt:i4>
      </vt:variant>
      <vt:variant>
        <vt:i4>5</vt:i4>
      </vt:variant>
      <vt:variant>
        <vt:lpwstr/>
      </vt:variant>
      <vt:variant>
        <vt:lpwstr>_Toc152443988</vt:lpwstr>
      </vt:variant>
      <vt:variant>
        <vt:i4>1900606</vt:i4>
      </vt:variant>
      <vt:variant>
        <vt:i4>248</vt:i4>
      </vt:variant>
      <vt:variant>
        <vt:i4>0</vt:i4>
      </vt:variant>
      <vt:variant>
        <vt:i4>5</vt:i4>
      </vt:variant>
      <vt:variant>
        <vt:lpwstr/>
      </vt:variant>
      <vt:variant>
        <vt:lpwstr>_Toc152443987</vt:lpwstr>
      </vt:variant>
      <vt:variant>
        <vt:i4>1900606</vt:i4>
      </vt:variant>
      <vt:variant>
        <vt:i4>242</vt:i4>
      </vt:variant>
      <vt:variant>
        <vt:i4>0</vt:i4>
      </vt:variant>
      <vt:variant>
        <vt:i4>5</vt:i4>
      </vt:variant>
      <vt:variant>
        <vt:lpwstr/>
      </vt:variant>
      <vt:variant>
        <vt:lpwstr>_Toc152443986</vt:lpwstr>
      </vt:variant>
      <vt:variant>
        <vt:i4>1900606</vt:i4>
      </vt:variant>
      <vt:variant>
        <vt:i4>236</vt:i4>
      </vt:variant>
      <vt:variant>
        <vt:i4>0</vt:i4>
      </vt:variant>
      <vt:variant>
        <vt:i4>5</vt:i4>
      </vt:variant>
      <vt:variant>
        <vt:lpwstr/>
      </vt:variant>
      <vt:variant>
        <vt:lpwstr>_Toc152443985</vt:lpwstr>
      </vt:variant>
      <vt:variant>
        <vt:i4>1900606</vt:i4>
      </vt:variant>
      <vt:variant>
        <vt:i4>230</vt:i4>
      </vt:variant>
      <vt:variant>
        <vt:i4>0</vt:i4>
      </vt:variant>
      <vt:variant>
        <vt:i4>5</vt:i4>
      </vt:variant>
      <vt:variant>
        <vt:lpwstr/>
      </vt:variant>
      <vt:variant>
        <vt:lpwstr>_Toc152443984</vt:lpwstr>
      </vt:variant>
      <vt:variant>
        <vt:i4>1900606</vt:i4>
      </vt:variant>
      <vt:variant>
        <vt:i4>224</vt:i4>
      </vt:variant>
      <vt:variant>
        <vt:i4>0</vt:i4>
      </vt:variant>
      <vt:variant>
        <vt:i4>5</vt:i4>
      </vt:variant>
      <vt:variant>
        <vt:lpwstr/>
      </vt:variant>
      <vt:variant>
        <vt:lpwstr>_Toc152443983</vt:lpwstr>
      </vt:variant>
      <vt:variant>
        <vt:i4>1900606</vt:i4>
      </vt:variant>
      <vt:variant>
        <vt:i4>218</vt:i4>
      </vt:variant>
      <vt:variant>
        <vt:i4>0</vt:i4>
      </vt:variant>
      <vt:variant>
        <vt:i4>5</vt:i4>
      </vt:variant>
      <vt:variant>
        <vt:lpwstr/>
      </vt:variant>
      <vt:variant>
        <vt:lpwstr>_Toc152443982</vt:lpwstr>
      </vt:variant>
      <vt:variant>
        <vt:i4>1900606</vt:i4>
      </vt:variant>
      <vt:variant>
        <vt:i4>212</vt:i4>
      </vt:variant>
      <vt:variant>
        <vt:i4>0</vt:i4>
      </vt:variant>
      <vt:variant>
        <vt:i4>5</vt:i4>
      </vt:variant>
      <vt:variant>
        <vt:lpwstr/>
      </vt:variant>
      <vt:variant>
        <vt:lpwstr>_Toc152443981</vt:lpwstr>
      </vt:variant>
      <vt:variant>
        <vt:i4>1900606</vt:i4>
      </vt:variant>
      <vt:variant>
        <vt:i4>206</vt:i4>
      </vt:variant>
      <vt:variant>
        <vt:i4>0</vt:i4>
      </vt:variant>
      <vt:variant>
        <vt:i4>5</vt:i4>
      </vt:variant>
      <vt:variant>
        <vt:lpwstr/>
      </vt:variant>
      <vt:variant>
        <vt:lpwstr>_Toc152443980</vt:lpwstr>
      </vt:variant>
      <vt:variant>
        <vt:i4>1179710</vt:i4>
      </vt:variant>
      <vt:variant>
        <vt:i4>200</vt:i4>
      </vt:variant>
      <vt:variant>
        <vt:i4>0</vt:i4>
      </vt:variant>
      <vt:variant>
        <vt:i4>5</vt:i4>
      </vt:variant>
      <vt:variant>
        <vt:lpwstr/>
      </vt:variant>
      <vt:variant>
        <vt:lpwstr>_Toc152443979</vt:lpwstr>
      </vt:variant>
      <vt:variant>
        <vt:i4>1179710</vt:i4>
      </vt:variant>
      <vt:variant>
        <vt:i4>194</vt:i4>
      </vt:variant>
      <vt:variant>
        <vt:i4>0</vt:i4>
      </vt:variant>
      <vt:variant>
        <vt:i4>5</vt:i4>
      </vt:variant>
      <vt:variant>
        <vt:lpwstr/>
      </vt:variant>
      <vt:variant>
        <vt:lpwstr>_Toc152443978</vt:lpwstr>
      </vt:variant>
      <vt:variant>
        <vt:i4>1179710</vt:i4>
      </vt:variant>
      <vt:variant>
        <vt:i4>188</vt:i4>
      </vt:variant>
      <vt:variant>
        <vt:i4>0</vt:i4>
      </vt:variant>
      <vt:variant>
        <vt:i4>5</vt:i4>
      </vt:variant>
      <vt:variant>
        <vt:lpwstr/>
      </vt:variant>
      <vt:variant>
        <vt:lpwstr>_Toc152443977</vt:lpwstr>
      </vt:variant>
      <vt:variant>
        <vt:i4>1179710</vt:i4>
      </vt:variant>
      <vt:variant>
        <vt:i4>182</vt:i4>
      </vt:variant>
      <vt:variant>
        <vt:i4>0</vt:i4>
      </vt:variant>
      <vt:variant>
        <vt:i4>5</vt:i4>
      </vt:variant>
      <vt:variant>
        <vt:lpwstr/>
      </vt:variant>
      <vt:variant>
        <vt:lpwstr>_Toc152443976</vt:lpwstr>
      </vt:variant>
      <vt:variant>
        <vt:i4>1179710</vt:i4>
      </vt:variant>
      <vt:variant>
        <vt:i4>176</vt:i4>
      </vt:variant>
      <vt:variant>
        <vt:i4>0</vt:i4>
      </vt:variant>
      <vt:variant>
        <vt:i4>5</vt:i4>
      </vt:variant>
      <vt:variant>
        <vt:lpwstr/>
      </vt:variant>
      <vt:variant>
        <vt:lpwstr>_Toc152443975</vt:lpwstr>
      </vt:variant>
      <vt:variant>
        <vt:i4>1179710</vt:i4>
      </vt:variant>
      <vt:variant>
        <vt:i4>170</vt:i4>
      </vt:variant>
      <vt:variant>
        <vt:i4>0</vt:i4>
      </vt:variant>
      <vt:variant>
        <vt:i4>5</vt:i4>
      </vt:variant>
      <vt:variant>
        <vt:lpwstr/>
      </vt:variant>
      <vt:variant>
        <vt:lpwstr>_Toc152443974</vt:lpwstr>
      </vt:variant>
      <vt:variant>
        <vt:i4>1179710</vt:i4>
      </vt:variant>
      <vt:variant>
        <vt:i4>164</vt:i4>
      </vt:variant>
      <vt:variant>
        <vt:i4>0</vt:i4>
      </vt:variant>
      <vt:variant>
        <vt:i4>5</vt:i4>
      </vt:variant>
      <vt:variant>
        <vt:lpwstr/>
      </vt:variant>
      <vt:variant>
        <vt:lpwstr>_Toc152443973</vt:lpwstr>
      </vt:variant>
      <vt:variant>
        <vt:i4>1179710</vt:i4>
      </vt:variant>
      <vt:variant>
        <vt:i4>158</vt:i4>
      </vt:variant>
      <vt:variant>
        <vt:i4>0</vt:i4>
      </vt:variant>
      <vt:variant>
        <vt:i4>5</vt:i4>
      </vt:variant>
      <vt:variant>
        <vt:lpwstr/>
      </vt:variant>
      <vt:variant>
        <vt:lpwstr>_Toc152443972</vt:lpwstr>
      </vt:variant>
      <vt:variant>
        <vt:i4>1179710</vt:i4>
      </vt:variant>
      <vt:variant>
        <vt:i4>152</vt:i4>
      </vt:variant>
      <vt:variant>
        <vt:i4>0</vt:i4>
      </vt:variant>
      <vt:variant>
        <vt:i4>5</vt:i4>
      </vt:variant>
      <vt:variant>
        <vt:lpwstr/>
      </vt:variant>
      <vt:variant>
        <vt:lpwstr>_Toc152443971</vt:lpwstr>
      </vt:variant>
      <vt:variant>
        <vt:i4>1179710</vt:i4>
      </vt:variant>
      <vt:variant>
        <vt:i4>146</vt:i4>
      </vt:variant>
      <vt:variant>
        <vt:i4>0</vt:i4>
      </vt:variant>
      <vt:variant>
        <vt:i4>5</vt:i4>
      </vt:variant>
      <vt:variant>
        <vt:lpwstr/>
      </vt:variant>
      <vt:variant>
        <vt:lpwstr>_Toc152443970</vt:lpwstr>
      </vt:variant>
      <vt:variant>
        <vt:i4>1245246</vt:i4>
      </vt:variant>
      <vt:variant>
        <vt:i4>140</vt:i4>
      </vt:variant>
      <vt:variant>
        <vt:i4>0</vt:i4>
      </vt:variant>
      <vt:variant>
        <vt:i4>5</vt:i4>
      </vt:variant>
      <vt:variant>
        <vt:lpwstr/>
      </vt:variant>
      <vt:variant>
        <vt:lpwstr>_Toc152443969</vt:lpwstr>
      </vt:variant>
      <vt:variant>
        <vt:i4>1245246</vt:i4>
      </vt:variant>
      <vt:variant>
        <vt:i4>134</vt:i4>
      </vt:variant>
      <vt:variant>
        <vt:i4>0</vt:i4>
      </vt:variant>
      <vt:variant>
        <vt:i4>5</vt:i4>
      </vt:variant>
      <vt:variant>
        <vt:lpwstr/>
      </vt:variant>
      <vt:variant>
        <vt:lpwstr>_Toc152443968</vt:lpwstr>
      </vt:variant>
      <vt:variant>
        <vt:i4>1245246</vt:i4>
      </vt:variant>
      <vt:variant>
        <vt:i4>128</vt:i4>
      </vt:variant>
      <vt:variant>
        <vt:i4>0</vt:i4>
      </vt:variant>
      <vt:variant>
        <vt:i4>5</vt:i4>
      </vt:variant>
      <vt:variant>
        <vt:lpwstr/>
      </vt:variant>
      <vt:variant>
        <vt:lpwstr>_Toc152443967</vt:lpwstr>
      </vt:variant>
      <vt:variant>
        <vt:i4>1245246</vt:i4>
      </vt:variant>
      <vt:variant>
        <vt:i4>122</vt:i4>
      </vt:variant>
      <vt:variant>
        <vt:i4>0</vt:i4>
      </vt:variant>
      <vt:variant>
        <vt:i4>5</vt:i4>
      </vt:variant>
      <vt:variant>
        <vt:lpwstr/>
      </vt:variant>
      <vt:variant>
        <vt:lpwstr>_Toc152443966</vt:lpwstr>
      </vt:variant>
      <vt:variant>
        <vt:i4>1245246</vt:i4>
      </vt:variant>
      <vt:variant>
        <vt:i4>116</vt:i4>
      </vt:variant>
      <vt:variant>
        <vt:i4>0</vt:i4>
      </vt:variant>
      <vt:variant>
        <vt:i4>5</vt:i4>
      </vt:variant>
      <vt:variant>
        <vt:lpwstr/>
      </vt:variant>
      <vt:variant>
        <vt:lpwstr>_Toc152443965</vt:lpwstr>
      </vt:variant>
      <vt:variant>
        <vt:i4>1245246</vt:i4>
      </vt:variant>
      <vt:variant>
        <vt:i4>110</vt:i4>
      </vt:variant>
      <vt:variant>
        <vt:i4>0</vt:i4>
      </vt:variant>
      <vt:variant>
        <vt:i4>5</vt:i4>
      </vt:variant>
      <vt:variant>
        <vt:lpwstr/>
      </vt:variant>
      <vt:variant>
        <vt:lpwstr>_Toc152443964</vt:lpwstr>
      </vt:variant>
      <vt:variant>
        <vt:i4>1245246</vt:i4>
      </vt:variant>
      <vt:variant>
        <vt:i4>104</vt:i4>
      </vt:variant>
      <vt:variant>
        <vt:i4>0</vt:i4>
      </vt:variant>
      <vt:variant>
        <vt:i4>5</vt:i4>
      </vt:variant>
      <vt:variant>
        <vt:lpwstr/>
      </vt:variant>
      <vt:variant>
        <vt:lpwstr>_Toc152443963</vt:lpwstr>
      </vt:variant>
      <vt:variant>
        <vt:i4>1245246</vt:i4>
      </vt:variant>
      <vt:variant>
        <vt:i4>98</vt:i4>
      </vt:variant>
      <vt:variant>
        <vt:i4>0</vt:i4>
      </vt:variant>
      <vt:variant>
        <vt:i4>5</vt:i4>
      </vt:variant>
      <vt:variant>
        <vt:lpwstr/>
      </vt:variant>
      <vt:variant>
        <vt:lpwstr>_Toc152443962</vt:lpwstr>
      </vt:variant>
      <vt:variant>
        <vt:i4>1245246</vt:i4>
      </vt:variant>
      <vt:variant>
        <vt:i4>92</vt:i4>
      </vt:variant>
      <vt:variant>
        <vt:i4>0</vt:i4>
      </vt:variant>
      <vt:variant>
        <vt:i4>5</vt:i4>
      </vt:variant>
      <vt:variant>
        <vt:lpwstr/>
      </vt:variant>
      <vt:variant>
        <vt:lpwstr>_Toc152443961</vt:lpwstr>
      </vt:variant>
      <vt:variant>
        <vt:i4>1245246</vt:i4>
      </vt:variant>
      <vt:variant>
        <vt:i4>86</vt:i4>
      </vt:variant>
      <vt:variant>
        <vt:i4>0</vt:i4>
      </vt:variant>
      <vt:variant>
        <vt:i4>5</vt:i4>
      </vt:variant>
      <vt:variant>
        <vt:lpwstr/>
      </vt:variant>
      <vt:variant>
        <vt:lpwstr>_Toc152443960</vt:lpwstr>
      </vt:variant>
      <vt:variant>
        <vt:i4>1048638</vt:i4>
      </vt:variant>
      <vt:variant>
        <vt:i4>80</vt:i4>
      </vt:variant>
      <vt:variant>
        <vt:i4>0</vt:i4>
      </vt:variant>
      <vt:variant>
        <vt:i4>5</vt:i4>
      </vt:variant>
      <vt:variant>
        <vt:lpwstr/>
      </vt:variant>
      <vt:variant>
        <vt:lpwstr>_Toc152443959</vt:lpwstr>
      </vt:variant>
      <vt:variant>
        <vt:i4>1048638</vt:i4>
      </vt:variant>
      <vt:variant>
        <vt:i4>74</vt:i4>
      </vt:variant>
      <vt:variant>
        <vt:i4>0</vt:i4>
      </vt:variant>
      <vt:variant>
        <vt:i4>5</vt:i4>
      </vt:variant>
      <vt:variant>
        <vt:lpwstr/>
      </vt:variant>
      <vt:variant>
        <vt:lpwstr>_Toc152443958</vt:lpwstr>
      </vt:variant>
      <vt:variant>
        <vt:i4>1048638</vt:i4>
      </vt:variant>
      <vt:variant>
        <vt:i4>68</vt:i4>
      </vt:variant>
      <vt:variant>
        <vt:i4>0</vt:i4>
      </vt:variant>
      <vt:variant>
        <vt:i4>5</vt:i4>
      </vt:variant>
      <vt:variant>
        <vt:lpwstr/>
      </vt:variant>
      <vt:variant>
        <vt:lpwstr>_Toc152443957</vt:lpwstr>
      </vt:variant>
      <vt:variant>
        <vt:i4>1048638</vt:i4>
      </vt:variant>
      <vt:variant>
        <vt:i4>62</vt:i4>
      </vt:variant>
      <vt:variant>
        <vt:i4>0</vt:i4>
      </vt:variant>
      <vt:variant>
        <vt:i4>5</vt:i4>
      </vt:variant>
      <vt:variant>
        <vt:lpwstr/>
      </vt:variant>
      <vt:variant>
        <vt:lpwstr>_Toc152443956</vt:lpwstr>
      </vt:variant>
      <vt:variant>
        <vt:i4>1048638</vt:i4>
      </vt:variant>
      <vt:variant>
        <vt:i4>56</vt:i4>
      </vt:variant>
      <vt:variant>
        <vt:i4>0</vt:i4>
      </vt:variant>
      <vt:variant>
        <vt:i4>5</vt:i4>
      </vt:variant>
      <vt:variant>
        <vt:lpwstr/>
      </vt:variant>
      <vt:variant>
        <vt:lpwstr>_Toc152443955</vt:lpwstr>
      </vt:variant>
      <vt:variant>
        <vt:i4>1048638</vt:i4>
      </vt:variant>
      <vt:variant>
        <vt:i4>50</vt:i4>
      </vt:variant>
      <vt:variant>
        <vt:i4>0</vt:i4>
      </vt:variant>
      <vt:variant>
        <vt:i4>5</vt:i4>
      </vt:variant>
      <vt:variant>
        <vt:lpwstr/>
      </vt:variant>
      <vt:variant>
        <vt:lpwstr>_Toc152443954</vt:lpwstr>
      </vt:variant>
      <vt:variant>
        <vt:i4>1048638</vt:i4>
      </vt:variant>
      <vt:variant>
        <vt:i4>44</vt:i4>
      </vt:variant>
      <vt:variant>
        <vt:i4>0</vt:i4>
      </vt:variant>
      <vt:variant>
        <vt:i4>5</vt:i4>
      </vt:variant>
      <vt:variant>
        <vt:lpwstr/>
      </vt:variant>
      <vt:variant>
        <vt:lpwstr>_Toc152443953</vt:lpwstr>
      </vt:variant>
      <vt:variant>
        <vt:i4>1048638</vt:i4>
      </vt:variant>
      <vt:variant>
        <vt:i4>38</vt:i4>
      </vt:variant>
      <vt:variant>
        <vt:i4>0</vt:i4>
      </vt:variant>
      <vt:variant>
        <vt:i4>5</vt:i4>
      </vt:variant>
      <vt:variant>
        <vt:lpwstr/>
      </vt:variant>
      <vt:variant>
        <vt:lpwstr>_Toc152443952</vt:lpwstr>
      </vt:variant>
      <vt:variant>
        <vt:i4>1048638</vt:i4>
      </vt:variant>
      <vt:variant>
        <vt:i4>32</vt:i4>
      </vt:variant>
      <vt:variant>
        <vt:i4>0</vt:i4>
      </vt:variant>
      <vt:variant>
        <vt:i4>5</vt:i4>
      </vt:variant>
      <vt:variant>
        <vt:lpwstr/>
      </vt:variant>
      <vt:variant>
        <vt:lpwstr>_Toc152443951</vt:lpwstr>
      </vt:variant>
      <vt:variant>
        <vt:i4>1048638</vt:i4>
      </vt:variant>
      <vt:variant>
        <vt:i4>26</vt:i4>
      </vt:variant>
      <vt:variant>
        <vt:i4>0</vt:i4>
      </vt:variant>
      <vt:variant>
        <vt:i4>5</vt:i4>
      </vt:variant>
      <vt:variant>
        <vt:lpwstr/>
      </vt:variant>
      <vt:variant>
        <vt:lpwstr>_Toc152443950</vt:lpwstr>
      </vt:variant>
      <vt:variant>
        <vt:i4>1114174</vt:i4>
      </vt:variant>
      <vt:variant>
        <vt:i4>20</vt:i4>
      </vt:variant>
      <vt:variant>
        <vt:i4>0</vt:i4>
      </vt:variant>
      <vt:variant>
        <vt:i4>5</vt:i4>
      </vt:variant>
      <vt:variant>
        <vt:lpwstr/>
      </vt:variant>
      <vt:variant>
        <vt:lpwstr>_Toc152443949</vt:lpwstr>
      </vt:variant>
      <vt:variant>
        <vt:i4>1114174</vt:i4>
      </vt:variant>
      <vt:variant>
        <vt:i4>14</vt:i4>
      </vt:variant>
      <vt:variant>
        <vt:i4>0</vt:i4>
      </vt:variant>
      <vt:variant>
        <vt:i4>5</vt:i4>
      </vt:variant>
      <vt:variant>
        <vt:lpwstr/>
      </vt:variant>
      <vt:variant>
        <vt:lpwstr>_Toc152443948</vt:lpwstr>
      </vt:variant>
      <vt:variant>
        <vt:i4>1114174</vt:i4>
      </vt:variant>
      <vt:variant>
        <vt:i4>8</vt:i4>
      </vt:variant>
      <vt:variant>
        <vt:i4>0</vt:i4>
      </vt:variant>
      <vt:variant>
        <vt:i4>5</vt:i4>
      </vt:variant>
      <vt:variant>
        <vt:lpwstr/>
      </vt:variant>
      <vt:variant>
        <vt:lpwstr>_Toc152443947</vt:lpwstr>
      </vt:variant>
      <vt:variant>
        <vt:i4>1114174</vt:i4>
      </vt:variant>
      <vt:variant>
        <vt:i4>2</vt:i4>
      </vt:variant>
      <vt:variant>
        <vt:i4>0</vt:i4>
      </vt:variant>
      <vt:variant>
        <vt:i4>5</vt:i4>
      </vt:variant>
      <vt:variant>
        <vt:lpwstr/>
      </vt:variant>
      <vt:variant>
        <vt:lpwstr>_Toc152443946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 DIAS DA SILVA CRUZ</dc:creator>
  <cp:keywords/>
  <dc:description/>
  <cp:lastModifiedBy>Aluno</cp:lastModifiedBy>
  <cp:revision>914</cp:revision>
  <dcterms:created xsi:type="dcterms:W3CDTF">2023-08-19T00:19:00Z</dcterms:created>
  <dcterms:modified xsi:type="dcterms:W3CDTF">2023-12-06T17:18:00Z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0x0101001D32C06D2783D545BFD3DDEAE7EA77F9</vt:lpwstr>
  </property>
</Properties>
</file>